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F04E30" w14:textId="20B12931" w:rsidR="00607B11" w:rsidRPr="00607B11" w:rsidRDefault="00607B11" w:rsidP="008D2307">
      <w:pPr>
        <w:pStyle w:val="11"/>
      </w:pPr>
      <w:bookmarkStart w:id="0" w:name="_Hlk97775621"/>
      <w:bookmarkStart w:id="1" w:name="_Hlk70508588"/>
      <w:bookmarkEnd w:id="0"/>
      <w:r w:rsidRPr="00607B11">
        <w:rPr>
          <w:rFonts w:hint="cs"/>
          <w:cs/>
        </w:rPr>
        <w:t>สารบัญ</w:t>
      </w:r>
    </w:p>
    <w:p w14:paraId="3B3FA0C4" w14:textId="47CB3F26" w:rsidR="00607B11" w:rsidRDefault="00607B11" w:rsidP="00607B11">
      <w:pPr>
        <w:tabs>
          <w:tab w:val="center" w:pos="8080"/>
        </w:tabs>
        <w:ind w:firstLine="0"/>
        <w:rPr>
          <w:b/>
          <w:bCs/>
        </w:rPr>
      </w:pPr>
      <w:r w:rsidRPr="00607B11">
        <w:rPr>
          <w:b/>
          <w:bCs/>
          <w:cs/>
        </w:rPr>
        <w:tab/>
      </w:r>
      <w:r w:rsidRPr="00607B11">
        <w:rPr>
          <w:rFonts w:hint="cs"/>
          <w:b/>
          <w:bCs/>
          <w:cs/>
        </w:rPr>
        <w:t>หน้า</w:t>
      </w:r>
    </w:p>
    <w:p w14:paraId="5B427C0E" w14:textId="0E15FC62" w:rsidR="00F16649" w:rsidRPr="008D2307" w:rsidRDefault="00F16649" w:rsidP="00607B11">
      <w:pPr>
        <w:tabs>
          <w:tab w:val="center" w:pos="8080"/>
        </w:tabs>
        <w:ind w:firstLine="0"/>
        <w:rPr>
          <w:cs/>
        </w:rPr>
      </w:pPr>
      <w:r w:rsidRPr="008D2307">
        <w:rPr>
          <w:rFonts w:hint="cs"/>
          <w:cs/>
        </w:rPr>
        <w:t>บทคัดย่อ</w:t>
      </w:r>
      <w:r w:rsidRPr="008D2307">
        <w:tab/>
      </w:r>
      <w:r w:rsidRPr="008D2307">
        <w:rPr>
          <w:rFonts w:hint="cs"/>
          <w:cs/>
        </w:rPr>
        <w:t>ข</w:t>
      </w:r>
    </w:p>
    <w:p w14:paraId="67C8879C" w14:textId="7C80022E" w:rsidR="00F16649" w:rsidRPr="008D2307" w:rsidRDefault="00F16649" w:rsidP="00607B11">
      <w:pPr>
        <w:tabs>
          <w:tab w:val="center" w:pos="8080"/>
        </w:tabs>
        <w:ind w:firstLine="0"/>
        <w:rPr>
          <w:cs/>
        </w:rPr>
      </w:pPr>
      <w:r w:rsidRPr="008D2307">
        <w:rPr>
          <w:rFonts w:hint="cs"/>
          <w:cs/>
        </w:rPr>
        <w:t>กิตติกรรมประกาศ</w:t>
      </w:r>
      <w:r w:rsidRPr="008D2307">
        <w:tab/>
      </w:r>
      <w:r w:rsidRPr="008D2307">
        <w:rPr>
          <w:rFonts w:hint="cs"/>
          <w:cs/>
        </w:rPr>
        <w:t>ค</w:t>
      </w:r>
    </w:p>
    <w:p w14:paraId="08B46EC5" w14:textId="25D881C6" w:rsidR="00F16649" w:rsidRPr="008D2307" w:rsidRDefault="00F16649" w:rsidP="00607B11">
      <w:pPr>
        <w:tabs>
          <w:tab w:val="center" w:pos="8080"/>
        </w:tabs>
        <w:ind w:firstLine="0"/>
        <w:rPr>
          <w:cs/>
        </w:rPr>
      </w:pPr>
      <w:r w:rsidRPr="008D2307">
        <w:rPr>
          <w:rFonts w:hint="cs"/>
          <w:cs/>
        </w:rPr>
        <w:t>สารบัญ</w:t>
      </w:r>
      <w:r w:rsidRPr="008D2307">
        <w:tab/>
      </w:r>
      <w:r w:rsidRPr="008D2307">
        <w:rPr>
          <w:rFonts w:hint="cs"/>
          <w:cs/>
        </w:rPr>
        <w:t>ง</w:t>
      </w:r>
    </w:p>
    <w:p w14:paraId="5CA3A02C" w14:textId="0C44BFD4" w:rsidR="00F16649" w:rsidRPr="008D2307" w:rsidRDefault="00F16649" w:rsidP="00607B11">
      <w:pPr>
        <w:tabs>
          <w:tab w:val="center" w:pos="8080"/>
        </w:tabs>
        <w:ind w:firstLine="0"/>
        <w:rPr>
          <w:cs/>
        </w:rPr>
      </w:pPr>
      <w:r w:rsidRPr="008D2307">
        <w:rPr>
          <w:rFonts w:hint="cs"/>
          <w:cs/>
        </w:rPr>
        <w:t>สารบัญภาพ</w:t>
      </w:r>
      <w:r w:rsidRPr="008D2307">
        <w:tab/>
      </w:r>
      <w:r w:rsidRPr="008D2307">
        <w:rPr>
          <w:rFonts w:hint="cs"/>
          <w:cs/>
        </w:rPr>
        <w:t>จ</w:t>
      </w:r>
    </w:p>
    <w:p w14:paraId="012D7997" w14:textId="69D6AC5A" w:rsidR="00F16649" w:rsidRPr="008D2307" w:rsidRDefault="00F16649" w:rsidP="00607B11">
      <w:pPr>
        <w:tabs>
          <w:tab w:val="center" w:pos="8080"/>
        </w:tabs>
        <w:ind w:firstLine="0"/>
        <w:rPr>
          <w:cs/>
        </w:rPr>
      </w:pPr>
      <w:r w:rsidRPr="008D2307">
        <w:rPr>
          <w:rFonts w:hint="cs"/>
          <w:cs/>
        </w:rPr>
        <w:t>สารบัญตาราง</w:t>
      </w:r>
      <w:r w:rsidRPr="008D2307">
        <w:rPr>
          <w:cs/>
        </w:rPr>
        <w:tab/>
      </w:r>
      <w:r w:rsidRPr="008D2307">
        <w:rPr>
          <w:rFonts w:hint="cs"/>
          <w:cs/>
        </w:rPr>
        <w:t>ฒ</w:t>
      </w:r>
    </w:p>
    <w:p w14:paraId="49B7BE57" w14:textId="465E84CC" w:rsidR="00DD44C9" w:rsidRPr="0073367C" w:rsidRDefault="00607B11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D2307">
        <w:rPr>
          <w:b w:val="0"/>
          <w:bCs w:val="0"/>
          <w:cs/>
        </w:rPr>
        <w:fldChar w:fldCharType="begin"/>
      </w:r>
      <w:r w:rsidRPr="008D2307">
        <w:rPr>
          <w:b w:val="0"/>
          <w:bCs w:val="0"/>
          <w:cs/>
        </w:rPr>
        <w:instrText xml:space="preserve"> </w:instrText>
      </w:r>
      <w:r w:rsidRPr="008D2307">
        <w:rPr>
          <w:b w:val="0"/>
          <w:bCs w:val="0"/>
        </w:rPr>
        <w:instrText>TOC \o "</w:instrText>
      </w:r>
      <w:r w:rsidRPr="008D2307">
        <w:rPr>
          <w:b w:val="0"/>
          <w:bCs w:val="0"/>
          <w:cs/>
        </w:rPr>
        <w:instrText xml:space="preserve">1-2" </w:instrText>
      </w:r>
      <w:r w:rsidRPr="008D2307">
        <w:rPr>
          <w:b w:val="0"/>
          <w:bCs w:val="0"/>
        </w:rPr>
        <w:instrText>\h \z \u</w:instrText>
      </w:r>
      <w:r w:rsidRPr="008D2307">
        <w:rPr>
          <w:b w:val="0"/>
          <w:bCs w:val="0"/>
          <w:cs/>
        </w:rPr>
        <w:instrText xml:space="preserve"> </w:instrText>
      </w:r>
      <w:r w:rsidRPr="008D2307">
        <w:rPr>
          <w:b w:val="0"/>
          <w:bCs w:val="0"/>
          <w:cs/>
        </w:rPr>
        <w:fldChar w:fldCharType="separate"/>
      </w:r>
      <w:hyperlink w:anchor="_Toc72270011" w:history="1">
        <w:r w:rsidR="00DD44C9" w:rsidRPr="0073367C">
          <w:rPr>
            <w:rStyle w:val="a9"/>
            <w:b w:val="0"/>
            <w:bCs w:val="0"/>
            <w:cs/>
          </w:rPr>
          <w:t xml:space="preserve">บทที่ </w:t>
        </w:r>
        <w:r w:rsidR="00DD44C9" w:rsidRPr="0073367C">
          <w:rPr>
            <w:rStyle w:val="a9"/>
            <w:b w:val="0"/>
            <w:bCs w:val="0"/>
          </w:rPr>
          <w:t>1</w:t>
        </w:r>
        <w:r w:rsidR="00DD44C9" w:rsidRPr="0073367C">
          <w:rPr>
            <w:rStyle w:val="a9"/>
            <w:b w:val="0"/>
            <w:bCs w:val="0"/>
            <w:cs/>
          </w:rPr>
          <w:t xml:space="preserve"> บทนำ</w:t>
        </w:r>
        <w:r w:rsidR="00DD44C9" w:rsidRPr="0073367C">
          <w:rPr>
            <w:b w:val="0"/>
            <w:bCs w:val="0"/>
            <w:webHidden/>
          </w:rPr>
          <w:tab/>
        </w:r>
      </w:hyperlink>
    </w:p>
    <w:p w14:paraId="290DF330" w14:textId="2A3E021C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2" w:history="1">
        <w:r w:rsidR="00DD44C9" w:rsidRPr="0073367C">
          <w:rPr>
            <w:rStyle w:val="a9"/>
            <w:noProof/>
          </w:rPr>
          <w:t>1.1</w:t>
        </w:r>
        <w:r w:rsidR="00DD44C9" w:rsidRPr="0073367C">
          <w:rPr>
            <w:rStyle w:val="a9"/>
            <w:noProof/>
            <w:cs/>
          </w:rPr>
          <w:t xml:space="preserve"> ความเป็นมาและความสำคัญของปัญหา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_Toc72270012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17373B47" w14:textId="3DD974C9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3" w:history="1">
        <w:r w:rsidR="00DD44C9" w:rsidRPr="0073367C">
          <w:rPr>
            <w:rStyle w:val="a9"/>
            <w:noProof/>
          </w:rPr>
          <w:t>1.2</w:t>
        </w:r>
        <w:r w:rsidR="00DD44C9" w:rsidRPr="0073367C">
          <w:rPr>
            <w:rStyle w:val="a9"/>
            <w:noProof/>
            <w:cs/>
          </w:rPr>
          <w:t xml:space="preserve"> วัตถุประสงค์ของโครงงาน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_Toc72270013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3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CE9C72B" w14:textId="013EF27E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4" w:history="1">
        <w:r w:rsidR="00DD44C9" w:rsidRPr="0073367C">
          <w:rPr>
            <w:rStyle w:val="a9"/>
            <w:noProof/>
          </w:rPr>
          <w:t>1.3</w:t>
        </w:r>
        <w:r w:rsidR="00DD44C9" w:rsidRPr="0073367C">
          <w:rPr>
            <w:rStyle w:val="a9"/>
            <w:noProof/>
            <w:cs/>
          </w:rPr>
          <w:t xml:space="preserve"> ขอบเขตของโครงงาน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_Toc72270014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3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6F8A952F" w14:textId="197D6BC3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5" w:history="1">
        <w:r w:rsidR="00DD44C9" w:rsidRPr="0073367C">
          <w:rPr>
            <w:rStyle w:val="a9"/>
            <w:noProof/>
          </w:rPr>
          <w:t>1.4</w:t>
        </w:r>
        <w:r w:rsidR="00DD44C9" w:rsidRPr="0073367C">
          <w:rPr>
            <w:rStyle w:val="a9"/>
            <w:noProof/>
            <w:cs/>
          </w:rPr>
          <w:t xml:space="preserve"> เครื่องมือและอุปกรณ์ที่ใช้ใ</w:t>
        </w:r>
        <w:r w:rsidR="0054657E">
          <w:rPr>
            <w:rStyle w:val="a9"/>
            <w:rFonts w:hint="cs"/>
            <w:noProof/>
            <w:cs/>
          </w:rPr>
          <w:t>น</w:t>
        </w:r>
        <w:r w:rsidR="00DD44C9" w:rsidRPr="0073367C">
          <w:rPr>
            <w:rStyle w:val="a9"/>
            <w:noProof/>
            <w:cs/>
          </w:rPr>
          <w:t>การพัฒนา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_Toc72270015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5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28A20BD" w14:textId="5C384EA5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6" w:history="1">
        <w:r w:rsidR="00DD44C9" w:rsidRPr="0073367C">
          <w:rPr>
            <w:rStyle w:val="a9"/>
            <w:noProof/>
          </w:rPr>
          <w:t>1.5</w:t>
        </w:r>
        <w:r w:rsidR="00DD44C9" w:rsidRPr="0073367C">
          <w:rPr>
            <w:rStyle w:val="a9"/>
            <w:noProof/>
            <w:cs/>
          </w:rPr>
          <w:t xml:space="preserve"> ข้อจำกัดและเงื่อนไข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_Toc72270016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6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7816C574" w14:textId="36F894A2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7" w:history="1">
        <w:r w:rsidR="00DD44C9" w:rsidRPr="0073367C">
          <w:rPr>
            <w:rStyle w:val="a9"/>
            <w:noProof/>
          </w:rPr>
          <w:t>1.6</w:t>
        </w:r>
        <w:r w:rsidR="00DD44C9" w:rsidRPr="0073367C">
          <w:rPr>
            <w:rStyle w:val="a9"/>
            <w:noProof/>
            <w:cs/>
          </w:rPr>
          <w:t xml:space="preserve"> ประโยชน์ที่คาดว่าจะได้รับ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_Toc72270017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6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1CA1E855" w14:textId="3319577C" w:rsidR="00DD44C9" w:rsidRPr="0073367C" w:rsidRDefault="005A27B6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70018" w:history="1">
        <w:r w:rsidR="00DD44C9" w:rsidRPr="0073367C">
          <w:rPr>
            <w:rStyle w:val="a9"/>
            <w:b w:val="0"/>
            <w:bCs w:val="0"/>
            <w:cs/>
          </w:rPr>
          <w:t xml:space="preserve">บทที่ </w:t>
        </w:r>
        <w:r w:rsidR="00DD44C9" w:rsidRPr="0073367C">
          <w:rPr>
            <w:rStyle w:val="a9"/>
            <w:b w:val="0"/>
            <w:bCs w:val="0"/>
          </w:rPr>
          <w:t>2</w:t>
        </w:r>
        <w:r w:rsidR="00DD44C9" w:rsidRPr="0073367C">
          <w:rPr>
            <w:rStyle w:val="a9"/>
            <w:b w:val="0"/>
            <w:bCs w:val="0"/>
            <w:cs/>
          </w:rPr>
          <w:t xml:space="preserve"> เอกสารและงานวิจัยที่เกี่ยวข้อง</w:t>
        </w:r>
        <w:r w:rsidR="00DD44C9" w:rsidRPr="0073367C">
          <w:rPr>
            <w:b w:val="0"/>
            <w:bCs w:val="0"/>
            <w:webHidden/>
          </w:rPr>
          <w:tab/>
        </w:r>
      </w:hyperlink>
    </w:p>
    <w:p w14:paraId="0A5ABBA8" w14:textId="11591411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19" w:history="1">
        <w:r w:rsidR="00DD44C9" w:rsidRPr="0073367C">
          <w:rPr>
            <w:rStyle w:val="a9"/>
            <w:noProof/>
          </w:rPr>
          <w:t>2.1</w:t>
        </w:r>
        <w:r w:rsidR="00DD44C9" w:rsidRPr="0073367C">
          <w:rPr>
            <w:rStyle w:val="a9"/>
            <w:noProof/>
            <w:cs/>
          </w:rPr>
          <w:t xml:space="preserve"> ความหมายของวิดีโอ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_Toc72270019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7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55DDC70A" w14:textId="0367DC34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0" w:history="1">
        <w:r w:rsidR="00DD44C9" w:rsidRPr="0073367C">
          <w:rPr>
            <w:rStyle w:val="a9"/>
            <w:noProof/>
          </w:rPr>
          <w:t>2.2</w:t>
        </w:r>
        <w:r w:rsidR="00DD44C9" w:rsidRPr="0073367C">
          <w:rPr>
            <w:rStyle w:val="a9"/>
            <w:noProof/>
            <w:cs/>
          </w:rPr>
          <w:t xml:space="preserve"> ความหมายของ </w:t>
        </w:r>
        <w:r w:rsidR="00DD44C9" w:rsidRPr="0073367C">
          <w:rPr>
            <w:rStyle w:val="a9"/>
            <w:noProof/>
          </w:rPr>
          <w:t>YouTube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_Toc72270020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8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829AE83" w14:textId="7ABCA3DE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1" w:history="1">
        <w:r w:rsidR="00DD44C9" w:rsidRPr="0073367C">
          <w:rPr>
            <w:rStyle w:val="a9"/>
            <w:noProof/>
          </w:rPr>
          <w:t>2.3</w:t>
        </w:r>
        <w:r w:rsidR="00DD44C9" w:rsidRPr="0073367C">
          <w:rPr>
            <w:rStyle w:val="a9"/>
            <w:noProof/>
            <w:cs/>
          </w:rPr>
          <w:t xml:space="preserve"> การเรียนการสอนแบบอีเลิร์นนิง (</w:t>
        </w:r>
        <w:r w:rsidR="00DD44C9" w:rsidRPr="0073367C">
          <w:rPr>
            <w:rStyle w:val="a9"/>
            <w:noProof/>
          </w:rPr>
          <w:t>e-Learning)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_Toc72270021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9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218B64D" w14:textId="18CC28D7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2" w:history="1">
        <w:r w:rsidR="00DD44C9" w:rsidRPr="0073367C">
          <w:rPr>
            <w:rStyle w:val="a9"/>
            <w:noProof/>
          </w:rPr>
          <w:t>2.4</w:t>
        </w:r>
        <w:r w:rsidR="00DD44C9" w:rsidRPr="0073367C">
          <w:rPr>
            <w:rStyle w:val="a9"/>
            <w:noProof/>
            <w:cs/>
          </w:rPr>
          <w:t xml:space="preserve"> องค์ประกอบของอีเลิร์นิง (</w:t>
        </w:r>
        <w:r w:rsidR="00DD44C9" w:rsidRPr="0073367C">
          <w:rPr>
            <w:rStyle w:val="a9"/>
            <w:noProof/>
          </w:rPr>
          <w:t>e-Learning)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_Toc72270022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11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79167239" w14:textId="3290E59E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3" w:history="1">
        <w:r w:rsidR="00DD44C9" w:rsidRPr="0073367C">
          <w:rPr>
            <w:rStyle w:val="a9"/>
            <w:noProof/>
          </w:rPr>
          <w:t>2.5</w:t>
        </w:r>
        <w:r w:rsidR="00DD44C9" w:rsidRPr="0073367C">
          <w:rPr>
            <w:rStyle w:val="a9"/>
            <w:noProof/>
            <w:cs/>
          </w:rPr>
          <w:t xml:space="preserve"> เครื่องมือที่ใช้ในการพัฒนา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_Toc72270023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14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6D28F522" w14:textId="6803B2D1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4" w:history="1">
        <w:r w:rsidR="00DD44C9" w:rsidRPr="0073367C">
          <w:rPr>
            <w:rStyle w:val="a9"/>
            <w:noProof/>
          </w:rPr>
          <w:t>2.6</w:t>
        </w:r>
        <w:r w:rsidR="00DD44C9" w:rsidRPr="0073367C">
          <w:rPr>
            <w:rStyle w:val="a9"/>
            <w:noProof/>
            <w:cs/>
          </w:rPr>
          <w:t xml:space="preserve"> งานวิจัยที่เกี่ยวข้อง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_Toc72270024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22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57510014" w14:textId="6E3DED8F" w:rsidR="00DD44C9" w:rsidRPr="0073367C" w:rsidRDefault="005A27B6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70025" w:history="1">
        <w:r w:rsidR="00DD44C9" w:rsidRPr="0073367C">
          <w:rPr>
            <w:rStyle w:val="a9"/>
            <w:b w:val="0"/>
            <w:bCs w:val="0"/>
            <w:cs/>
          </w:rPr>
          <w:t xml:space="preserve">บทที่ </w:t>
        </w:r>
        <w:r w:rsidR="00DD44C9" w:rsidRPr="0073367C">
          <w:rPr>
            <w:rStyle w:val="a9"/>
            <w:b w:val="0"/>
            <w:bCs w:val="0"/>
          </w:rPr>
          <w:t>3</w:t>
        </w:r>
        <w:r w:rsidR="00DD44C9" w:rsidRPr="0073367C">
          <w:rPr>
            <w:rStyle w:val="a9"/>
            <w:b w:val="0"/>
            <w:bCs w:val="0"/>
            <w:cs/>
          </w:rPr>
          <w:t xml:space="preserve"> วิธีการดำเนินงาน</w:t>
        </w:r>
        <w:r w:rsidR="00DD44C9" w:rsidRPr="0073367C">
          <w:rPr>
            <w:b w:val="0"/>
            <w:bCs w:val="0"/>
            <w:webHidden/>
          </w:rPr>
          <w:tab/>
        </w:r>
      </w:hyperlink>
    </w:p>
    <w:p w14:paraId="597CDA4D" w14:textId="3FFEE2CD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6" w:history="1">
        <w:r w:rsidR="00DD44C9" w:rsidRPr="0073367C">
          <w:rPr>
            <w:rStyle w:val="a9"/>
            <w:noProof/>
          </w:rPr>
          <w:t>3.1</w:t>
        </w:r>
        <w:r w:rsidR="00DD44C9" w:rsidRPr="0073367C">
          <w:rPr>
            <w:rStyle w:val="a9"/>
            <w:noProof/>
            <w:cs/>
          </w:rPr>
          <w:t xml:space="preserve"> ศึกษาข้อมูลและเอกสารที่เกี่ยวข้อง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_Toc72270026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28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25CFB06A" w14:textId="7AF151F9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7" w:history="1">
        <w:r w:rsidR="00DD44C9" w:rsidRPr="0073367C">
          <w:rPr>
            <w:rStyle w:val="a9"/>
            <w:noProof/>
          </w:rPr>
          <w:t>3.2</w:t>
        </w:r>
        <w:r w:rsidR="00DD44C9" w:rsidRPr="0073367C">
          <w:rPr>
            <w:rStyle w:val="a9"/>
            <w:noProof/>
            <w:cs/>
          </w:rPr>
          <w:t xml:space="preserve"> กำหนดปัญหาของการพัฒนาระบบ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_Toc72270027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29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2BAF9053" w14:textId="13988DE3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8" w:history="1">
        <w:r w:rsidR="00DD44C9" w:rsidRPr="0073367C">
          <w:rPr>
            <w:rStyle w:val="a9"/>
            <w:noProof/>
          </w:rPr>
          <w:t>3.3</w:t>
        </w:r>
        <w:r w:rsidR="00DD44C9" w:rsidRPr="0073367C">
          <w:rPr>
            <w:rStyle w:val="a9"/>
            <w:noProof/>
            <w:cs/>
          </w:rPr>
          <w:t xml:space="preserve"> วิเคราะห์ความต้องการของระบบ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_Toc72270028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30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09409460" w14:textId="1FF10233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29" w:history="1">
        <w:r w:rsidR="00DD44C9" w:rsidRPr="0073367C">
          <w:rPr>
            <w:rStyle w:val="a9"/>
            <w:noProof/>
          </w:rPr>
          <w:t>3.4</w:t>
        </w:r>
        <w:r w:rsidR="00DD44C9" w:rsidRPr="0073367C">
          <w:rPr>
            <w:rStyle w:val="a9"/>
            <w:noProof/>
            <w:cs/>
          </w:rPr>
          <w:t xml:space="preserve"> ออกแบบระบบ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_Toc72270029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32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0D88E0A6" w14:textId="79D903A4" w:rsidR="00DD44C9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0" w:history="1">
        <w:r w:rsidR="00DD44C9" w:rsidRPr="0073367C">
          <w:rPr>
            <w:rStyle w:val="a9"/>
            <w:noProof/>
          </w:rPr>
          <w:t>3.5</w:t>
        </w:r>
        <w:r w:rsidR="00DD44C9" w:rsidRPr="0073367C">
          <w:rPr>
            <w:rStyle w:val="a9"/>
            <w:noProof/>
            <w:cs/>
          </w:rPr>
          <w:t xml:space="preserve"> พัฒนาระบบ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_Toc72270030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113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63976BB6" w14:textId="70858252" w:rsidR="0073367C" w:rsidRPr="00607B11" w:rsidRDefault="0073367C" w:rsidP="0073367C">
      <w:pPr>
        <w:pStyle w:val="11"/>
        <w:rPr>
          <w:cs/>
        </w:rPr>
      </w:pPr>
      <w:r w:rsidRPr="00607B11">
        <w:rPr>
          <w:rFonts w:hint="cs"/>
          <w:cs/>
        </w:rPr>
        <w:lastRenderedPageBreak/>
        <w:t>สารบัญ</w:t>
      </w:r>
      <w:r>
        <w:rPr>
          <w:rFonts w:hint="cs"/>
          <w:cs/>
        </w:rPr>
        <w:t xml:space="preserve"> (ต่อ)</w:t>
      </w:r>
    </w:p>
    <w:p w14:paraId="2235B508" w14:textId="4CE578FA" w:rsidR="0073367C" w:rsidRPr="0073367C" w:rsidRDefault="0073367C" w:rsidP="0073367C">
      <w:pPr>
        <w:tabs>
          <w:tab w:val="center" w:pos="8080"/>
        </w:tabs>
        <w:ind w:firstLine="0"/>
        <w:rPr>
          <w:b/>
          <w:bCs/>
        </w:rPr>
      </w:pPr>
      <w:r w:rsidRPr="00607B11">
        <w:rPr>
          <w:b/>
          <w:bCs/>
          <w:cs/>
        </w:rPr>
        <w:tab/>
      </w:r>
      <w:r w:rsidRPr="00607B11">
        <w:rPr>
          <w:rFonts w:hint="cs"/>
          <w:b/>
          <w:bCs/>
          <w:cs/>
        </w:rPr>
        <w:t>หน้า</w:t>
      </w:r>
    </w:p>
    <w:p w14:paraId="571EF581" w14:textId="29C7DD38" w:rsidR="00DD44C9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1" w:history="1">
        <w:r w:rsidR="00DD44C9" w:rsidRPr="00DB1D57">
          <w:rPr>
            <w:rStyle w:val="a9"/>
            <w:noProof/>
          </w:rPr>
          <w:t>3.6</w:t>
        </w:r>
        <w:r w:rsidR="00DD44C9" w:rsidRPr="00DB1D57">
          <w:rPr>
            <w:rStyle w:val="a9"/>
            <w:noProof/>
            <w:cs/>
          </w:rPr>
          <w:t xml:space="preserve"> ตรวจสอบระบบ</w:t>
        </w:r>
        <w:r w:rsidR="00DD44C9">
          <w:rPr>
            <w:noProof/>
            <w:webHidden/>
          </w:rPr>
          <w:tab/>
        </w:r>
        <w:r w:rsidR="00DD44C9">
          <w:rPr>
            <w:rStyle w:val="a9"/>
            <w:noProof/>
            <w:cs/>
          </w:rPr>
          <w:fldChar w:fldCharType="begin"/>
        </w:r>
        <w:r w:rsidR="00DD44C9">
          <w:rPr>
            <w:noProof/>
            <w:webHidden/>
          </w:rPr>
          <w:instrText xml:space="preserve"> PAGEREF _Toc72270031 \h </w:instrText>
        </w:r>
        <w:r w:rsidR="00DD44C9">
          <w:rPr>
            <w:rStyle w:val="a9"/>
            <w:noProof/>
            <w:cs/>
          </w:rPr>
        </w:r>
        <w:r w:rsidR="00DD44C9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153</w:t>
        </w:r>
        <w:r w:rsidR="00DD44C9">
          <w:rPr>
            <w:rStyle w:val="a9"/>
            <w:noProof/>
            <w:cs/>
          </w:rPr>
          <w:fldChar w:fldCharType="end"/>
        </w:r>
      </w:hyperlink>
    </w:p>
    <w:p w14:paraId="59BD2E5A" w14:textId="531B8109" w:rsidR="00DD44C9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2" w:history="1">
        <w:r w:rsidR="00DD44C9" w:rsidRPr="00DB1D57">
          <w:rPr>
            <w:rStyle w:val="a9"/>
            <w:noProof/>
          </w:rPr>
          <w:t>3.7</w:t>
        </w:r>
        <w:r w:rsidR="00DD44C9" w:rsidRPr="00DB1D57">
          <w:rPr>
            <w:rStyle w:val="a9"/>
            <w:noProof/>
            <w:cs/>
          </w:rPr>
          <w:t xml:space="preserve"> ทดลองใช้</w:t>
        </w:r>
        <w:r w:rsidR="00DD44C9">
          <w:rPr>
            <w:noProof/>
            <w:webHidden/>
          </w:rPr>
          <w:tab/>
        </w:r>
        <w:r w:rsidR="00DD44C9">
          <w:rPr>
            <w:rStyle w:val="a9"/>
            <w:noProof/>
            <w:cs/>
          </w:rPr>
          <w:fldChar w:fldCharType="begin"/>
        </w:r>
        <w:r w:rsidR="00DD44C9">
          <w:rPr>
            <w:noProof/>
            <w:webHidden/>
          </w:rPr>
          <w:instrText xml:space="preserve"> PAGEREF _Toc72270032 \h </w:instrText>
        </w:r>
        <w:r w:rsidR="00DD44C9">
          <w:rPr>
            <w:rStyle w:val="a9"/>
            <w:noProof/>
            <w:cs/>
          </w:rPr>
        </w:r>
        <w:r w:rsidR="00DD44C9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156</w:t>
        </w:r>
        <w:r w:rsidR="00DD44C9">
          <w:rPr>
            <w:rStyle w:val="a9"/>
            <w:noProof/>
            <w:cs/>
          </w:rPr>
          <w:fldChar w:fldCharType="end"/>
        </w:r>
      </w:hyperlink>
    </w:p>
    <w:p w14:paraId="49A82064" w14:textId="5BF3AD90" w:rsidR="00DD44C9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3" w:history="1">
        <w:r w:rsidR="00DD44C9" w:rsidRPr="00DB1D57">
          <w:rPr>
            <w:rStyle w:val="a9"/>
            <w:noProof/>
          </w:rPr>
          <w:t>3.8</w:t>
        </w:r>
        <w:r w:rsidR="00DD44C9" w:rsidRPr="00DB1D57">
          <w:rPr>
            <w:rStyle w:val="a9"/>
            <w:noProof/>
            <w:cs/>
          </w:rPr>
          <w:t xml:space="preserve"> สรุปผลและจัดทำเอกสาร</w:t>
        </w:r>
        <w:r w:rsidR="00DD44C9">
          <w:rPr>
            <w:noProof/>
            <w:webHidden/>
          </w:rPr>
          <w:tab/>
        </w:r>
        <w:r w:rsidR="00DD44C9">
          <w:rPr>
            <w:rStyle w:val="a9"/>
            <w:noProof/>
            <w:cs/>
          </w:rPr>
          <w:fldChar w:fldCharType="begin"/>
        </w:r>
        <w:r w:rsidR="00DD44C9">
          <w:rPr>
            <w:noProof/>
            <w:webHidden/>
          </w:rPr>
          <w:instrText xml:space="preserve"> PAGEREF _Toc72270033 \h </w:instrText>
        </w:r>
        <w:r w:rsidR="00DD44C9">
          <w:rPr>
            <w:rStyle w:val="a9"/>
            <w:noProof/>
            <w:cs/>
          </w:rPr>
        </w:r>
        <w:r w:rsidR="00DD44C9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158</w:t>
        </w:r>
        <w:r w:rsidR="00DD44C9">
          <w:rPr>
            <w:rStyle w:val="a9"/>
            <w:noProof/>
            <w:cs/>
          </w:rPr>
          <w:fldChar w:fldCharType="end"/>
        </w:r>
      </w:hyperlink>
    </w:p>
    <w:p w14:paraId="51EF732B" w14:textId="1A5EEBF5" w:rsidR="00DD44C9" w:rsidRPr="0073367C" w:rsidRDefault="005A27B6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70034" w:history="1">
        <w:r w:rsidR="00DD44C9" w:rsidRPr="0073367C">
          <w:rPr>
            <w:rStyle w:val="a9"/>
            <w:b w:val="0"/>
            <w:bCs w:val="0"/>
            <w:cs/>
          </w:rPr>
          <w:t xml:space="preserve">บทที่ </w:t>
        </w:r>
        <w:r w:rsidR="00DD44C9" w:rsidRPr="0073367C">
          <w:rPr>
            <w:rStyle w:val="a9"/>
            <w:b w:val="0"/>
            <w:bCs w:val="0"/>
          </w:rPr>
          <w:t>4</w:t>
        </w:r>
        <w:r w:rsidR="00DD44C9" w:rsidRPr="0073367C">
          <w:rPr>
            <w:rStyle w:val="a9"/>
            <w:b w:val="0"/>
            <w:bCs w:val="0"/>
            <w:cs/>
          </w:rPr>
          <w:t xml:space="preserve"> ผลการดำเนินงาน</w:t>
        </w:r>
        <w:r w:rsidR="00DD44C9" w:rsidRPr="0073367C">
          <w:rPr>
            <w:b w:val="0"/>
            <w:bCs w:val="0"/>
            <w:webHidden/>
          </w:rPr>
          <w:tab/>
        </w:r>
      </w:hyperlink>
    </w:p>
    <w:p w14:paraId="6A222677" w14:textId="400E282B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5" w:history="1">
        <w:r w:rsidR="00DD44C9" w:rsidRPr="0073367C">
          <w:rPr>
            <w:rStyle w:val="a9"/>
            <w:noProof/>
          </w:rPr>
          <w:t>4.1</w:t>
        </w:r>
        <w:r w:rsidR="00DD44C9" w:rsidRPr="0073367C">
          <w:rPr>
            <w:rStyle w:val="a9"/>
            <w:noProof/>
            <w:cs/>
          </w:rPr>
          <w:t xml:space="preserve"> ส่วนของผู้ดูแลระบบ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_Toc72270035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160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B2A8802" w14:textId="61CECB3B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6" w:history="1">
        <w:r w:rsidR="00DD44C9" w:rsidRPr="0073367C">
          <w:rPr>
            <w:rStyle w:val="a9"/>
            <w:noProof/>
          </w:rPr>
          <w:t>4.2</w:t>
        </w:r>
        <w:r w:rsidR="00DD44C9" w:rsidRPr="0073367C">
          <w:rPr>
            <w:rStyle w:val="a9"/>
            <w:noProof/>
            <w:cs/>
          </w:rPr>
          <w:t xml:space="preserve"> ส่วนของผู้ใช้งาน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_Toc72270036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171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69B09A54" w14:textId="1A29D4AF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7" w:history="1">
        <w:r w:rsidR="00DD44C9" w:rsidRPr="0073367C">
          <w:rPr>
            <w:rStyle w:val="a9"/>
            <w:noProof/>
          </w:rPr>
          <w:t>4.3</w:t>
        </w:r>
        <w:r w:rsidR="00DD44C9" w:rsidRPr="0073367C">
          <w:rPr>
            <w:rStyle w:val="a9"/>
            <w:noProof/>
            <w:cs/>
          </w:rPr>
          <w:t xml:space="preserve"> ผลการประเมิน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_Toc72270037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180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71D6E0B" w14:textId="468EE760" w:rsidR="00DD44C9" w:rsidRPr="0073367C" w:rsidRDefault="005A27B6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70038" w:history="1">
        <w:r w:rsidR="00DD44C9" w:rsidRPr="0073367C">
          <w:rPr>
            <w:rStyle w:val="a9"/>
            <w:b w:val="0"/>
            <w:bCs w:val="0"/>
            <w:cs/>
          </w:rPr>
          <w:t xml:space="preserve">บทที่ </w:t>
        </w:r>
        <w:r w:rsidR="00DD44C9" w:rsidRPr="0073367C">
          <w:rPr>
            <w:rStyle w:val="a9"/>
            <w:b w:val="0"/>
            <w:bCs w:val="0"/>
          </w:rPr>
          <w:t>5</w:t>
        </w:r>
        <w:r w:rsidR="00DD44C9" w:rsidRPr="0073367C">
          <w:rPr>
            <w:rStyle w:val="a9"/>
            <w:b w:val="0"/>
            <w:bCs w:val="0"/>
            <w:cs/>
          </w:rPr>
          <w:t xml:space="preserve"> สรุปผลการดำเนินงานและข้อเสนอแนะ</w:t>
        </w:r>
        <w:r w:rsidR="00DD44C9" w:rsidRPr="0073367C">
          <w:rPr>
            <w:b w:val="0"/>
            <w:bCs w:val="0"/>
            <w:webHidden/>
          </w:rPr>
          <w:tab/>
        </w:r>
      </w:hyperlink>
    </w:p>
    <w:p w14:paraId="7F137A8D" w14:textId="5C11DF79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39" w:history="1">
        <w:r w:rsidR="00DD44C9" w:rsidRPr="0073367C">
          <w:rPr>
            <w:rStyle w:val="a9"/>
            <w:noProof/>
          </w:rPr>
          <w:t>5.1</w:t>
        </w:r>
        <w:r w:rsidR="00DD44C9" w:rsidRPr="0073367C">
          <w:rPr>
            <w:rStyle w:val="a9"/>
            <w:noProof/>
            <w:cs/>
          </w:rPr>
          <w:t xml:space="preserve"> สรุปผลการดำเนินงาน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_Toc72270039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182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29517C45" w14:textId="6E5C071F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40" w:history="1">
        <w:r w:rsidR="00DD44C9" w:rsidRPr="0073367C">
          <w:rPr>
            <w:rStyle w:val="a9"/>
            <w:noProof/>
          </w:rPr>
          <w:t>5.2</w:t>
        </w:r>
        <w:r w:rsidR="00DD44C9" w:rsidRPr="0073367C">
          <w:rPr>
            <w:rStyle w:val="a9"/>
            <w:noProof/>
            <w:cs/>
          </w:rPr>
          <w:t xml:space="preserve"> ปัญหาและแนวทางการแก้ไข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_Toc72270040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183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36191F16" w14:textId="5AD78C00" w:rsidR="00DD44C9" w:rsidRPr="0073367C" w:rsidRDefault="005A27B6">
      <w:pPr>
        <w:pStyle w:val="21"/>
        <w:rPr>
          <w:rFonts w:asciiTheme="minorHAnsi" w:eastAsiaTheme="minorEastAsia" w:hAnsiTheme="minorHAnsi" w:cstheme="minorBidi"/>
          <w:noProof/>
          <w:color w:val="auto"/>
          <w:sz w:val="22"/>
          <w:szCs w:val="28"/>
        </w:rPr>
      </w:pPr>
      <w:hyperlink w:anchor="_Toc72270041" w:history="1">
        <w:r w:rsidR="00DD44C9" w:rsidRPr="0073367C">
          <w:rPr>
            <w:rStyle w:val="a9"/>
            <w:noProof/>
          </w:rPr>
          <w:t>5.3</w:t>
        </w:r>
        <w:r w:rsidR="00DD44C9" w:rsidRPr="0073367C">
          <w:rPr>
            <w:rStyle w:val="a9"/>
            <w:noProof/>
            <w:cs/>
          </w:rPr>
          <w:t xml:space="preserve"> ข้อเสนอแนะ</w:t>
        </w:r>
        <w:r w:rsidR="00DD44C9" w:rsidRPr="0073367C">
          <w:rPr>
            <w:noProof/>
            <w:webHidden/>
          </w:rPr>
          <w:tab/>
        </w:r>
        <w:r w:rsidR="00DD44C9" w:rsidRPr="0073367C">
          <w:rPr>
            <w:rStyle w:val="a9"/>
            <w:noProof/>
            <w:cs/>
          </w:rPr>
          <w:fldChar w:fldCharType="begin"/>
        </w:r>
        <w:r w:rsidR="00DD44C9" w:rsidRPr="0073367C">
          <w:rPr>
            <w:noProof/>
            <w:webHidden/>
          </w:rPr>
          <w:instrText xml:space="preserve"> PAGEREF _Toc72270041 \h </w:instrText>
        </w:r>
        <w:r w:rsidR="00DD44C9" w:rsidRPr="0073367C">
          <w:rPr>
            <w:rStyle w:val="a9"/>
            <w:noProof/>
            <w:cs/>
          </w:rPr>
        </w:r>
        <w:r w:rsidR="00DD44C9" w:rsidRPr="0073367C">
          <w:rPr>
            <w:rStyle w:val="a9"/>
            <w:noProof/>
            <w:cs/>
          </w:rPr>
          <w:fldChar w:fldCharType="separate"/>
        </w:r>
        <w:r w:rsidR="00024D58">
          <w:rPr>
            <w:noProof/>
            <w:webHidden/>
            <w:cs/>
          </w:rPr>
          <w:t>183</w:t>
        </w:r>
        <w:r w:rsidR="00DD44C9" w:rsidRPr="0073367C">
          <w:rPr>
            <w:rStyle w:val="a9"/>
            <w:noProof/>
            <w:cs/>
          </w:rPr>
          <w:fldChar w:fldCharType="end"/>
        </w:r>
      </w:hyperlink>
    </w:p>
    <w:p w14:paraId="5B64C7D8" w14:textId="7CCA556C" w:rsidR="00607B11" w:rsidRPr="008D2307" w:rsidRDefault="00607B11" w:rsidP="008D2307">
      <w:pPr>
        <w:pStyle w:val="11"/>
        <w:rPr>
          <w:cs/>
        </w:rPr>
      </w:pPr>
      <w:r w:rsidRPr="008D2307">
        <w:rPr>
          <w:b w:val="0"/>
          <w:bCs w:val="0"/>
          <w:cs/>
        </w:rPr>
        <w:fldChar w:fldCharType="end"/>
      </w:r>
      <w:r w:rsidR="004359B7" w:rsidRPr="008D2307">
        <w:rPr>
          <w:b w:val="0"/>
          <w:bCs w:val="0"/>
          <w:cs/>
        </w:rPr>
        <w:br w:type="page"/>
      </w:r>
      <w:r w:rsidRPr="008D2307">
        <w:rPr>
          <w:rFonts w:hint="cs"/>
          <w:cs/>
        </w:rPr>
        <w:lastRenderedPageBreak/>
        <w:t>สารบัญรูปภาพ</w:t>
      </w:r>
    </w:p>
    <w:p w14:paraId="445387CE" w14:textId="77777777" w:rsidR="00607B11" w:rsidRPr="008D2307" w:rsidRDefault="00607B11" w:rsidP="00607B11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59EABB38" w14:textId="0FB4ADDA" w:rsidR="00B63620" w:rsidRPr="008D2307" w:rsidRDefault="00B63620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D2307">
        <w:rPr>
          <w:b w:val="0"/>
          <w:bCs w:val="0"/>
          <w:cs/>
        </w:rPr>
        <w:fldChar w:fldCharType="begin"/>
      </w:r>
      <w:r w:rsidRPr="008D2307">
        <w:rPr>
          <w:b w:val="0"/>
          <w:bCs w:val="0"/>
          <w:cs/>
        </w:rPr>
        <w:instrText xml:space="preserve"> </w:instrText>
      </w:r>
      <w:r w:rsidRPr="008D2307">
        <w:rPr>
          <w:b w:val="0"/>
          <w:bCs w:val="0"/>
        </w:rPr>
        <w:instrText>TOC \h \z \u \t "</w:instrText>
      </w:r>
      <w:r w:rsidRPr="008D2307">
        <w:rPr>
          <w:b w:val="0"/>
          <w:bCs w:val="0"/>
          <w:cs/>
        </w:rPr>
        <w:instrText>หัวเรื่อง 8</w:instrText>
      </w:r>
      <w:r w:rsidRPr="008D2307">
        <w:rPr>
          <w:b w:val="0"/>
          <w:bCs w:val="0"/>
        </w:rPr>
        <w:instrText>,</w:instrText>
      </w:r>
      <w:r w:rsidRPr="008D2307">
        <w:rPr>
          <w:b w:val="0"/>
          <w:bCs w:val="0"/>
          <w:cs/>
        </w:rPr>
        <w:instrText xml:space="preserve">1" </w:instrText>
      </w:r>
      <w:r w:rsidRPr="008D2307">
        <w:rPr>
          <w:b w:val="0"/>
          <w:bCs w:val="0"/>
          <w:cs/>
        </w:rPr>
        <w:fldChar w:fldCharType="separate"/>
      </w:r>
      <w:hyperlink w:anchor="_Toc72266101" w:history="1">
        <w:r w:rsidRPr="008D2307">
          <w:rPr>
            <w:rStyle w:val="a9"/>
            <w:b w:val="0"/>
            <w:bCs w:val="0"/>
            <w:cs/>
          </w:rPr>
          <w:t>ภาพที่  2-1 ภาพแสดงอุปกรณ์ในการเรียนอีเลิร์นนิง</w:t>
        </w:r>
        <w:r w:rsidRPr="008D2307">
          <w:rPr>
            <w:b w:val="0"/>
            <w:bCs w:val="0"/>
            <w:webHidden/>
          </w:rPr>
          <w:tab/>
        </w:r>
        <w:r w:rsidRPr="008D2307">
          <w:rPr>
            <w:rStyle w:val="a9"/>
            <w:b w:val="0"/>
            <w:bCs w:val="0"/>
            <w:cs/>
          </w:rPr>
          <w:fldChar w:fldCharType="begin"/>
        </w:r>
        <w:r w:rsidRPr="008D2307">
          <w:rPr>
            <w:b w:val="0"/>
            <w:bCs w:val="0"/>
            <w:webHidden/>
          </w:rPr>
          <w:instrText xml:space="preserve"> PAGEREF _Toc72266101 \h </w:instrText>
        </w:r>
        <w:r w:rsidRPr="008D2307">
          <w:rPr>
            <w:rStyle w:val="a9"/>
            <w:b w:val="0"/>
            <w:bCs w:val="0"/>
            <w:cs/>
          </w:rPr>
        </w:r>
        <w:r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</w:t>
        </w:r>
        <w:r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D1D42C4" w14:textId="051311A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2-2</w:t>
        </w:r>
        <w:r w:rsidR="00B63620" w:rsidRPr="008D2307">
          <w:rPr>
            <w:rStyle w:val="a9"/>
            <w:b w:val="0"/>
            <w:bCs w:val="0"/>
            <w:cs/>
          </w:rPr>
          <w:t xml:space="preserve"> รูปแบบการจัดวาง </w:t>
        </w:r>
        <w:r w:rsidR="00B63620" w:rsidRPr="008D2307">
          <w:rPr>
            <w:rStyle w:val="a9"/>
            <w:b w:val="0"/>
            <w:bCs w:val="0"/>
          </w:rPr>
          <w:t>HTML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6971081" w14:textId="621BD67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2-3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ตัวอย่างการใช้ </w:t>
        </w:r>
        <w:r w:rsidR="00B63620" w:rsidRPr="008D2307">
          <w:rPr>
            <w:rStyle w:val="a9"/>
            <w:b w:val="0"/>
            <w:bCs w:val="0"/>
          </w:rPr>
          <w:t>Tag &lt;div&gt;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C60DA49" w14:textId="5275800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2-4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ตัวอย่างการตรวจจับจนาดหน้าจอด้วย </w:t>
        </w:r>
        <w:r w:rsidR="00B63620" w:rsidRPr="008D2307">
          <w:rPr>
            <w:rStyle w:val="a9"/>
            <w:b w:val="0"/>
            <w:bCs w:val="0"/>
          </w:rPr>
          <w:t>@midia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AA30FEA" w14:textId="5F54C59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2-5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ตัวอย่างการปรับขนาดรูปภาพโดยใช้หน่วยวัดเป็นเปอร์เซ็นต์ (</w:t>
        </w:r>
        <w:r w:rsidR="00B63620" w:rsidRPr="008D2307">
          <w:rPr>
            <w:rStyle w:val="a9"/>
            <w:b w:val="0"/>
            <w:bCs w:val="0"/>
          </w:rPr>
          <w:t>%</w:t>
        </w:r>
        <w:r w:rsidR="00B63620" w:rsidRPr="008D2307">
          <w:rPr>
            <w:rStyle w:val="a9"/>
            <w:b w:val="0"/>
            <w:bCs w:val="0"/>
            <w:cs/>
          </w:rPr>
          <w:t>)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CA66557" w14:textId="32918E4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2-6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ตัวอย่างโค้ดส่วนของ </w:t>
        </w:r>
        <w:r w:rsidR="00B63620" w:rsidRPr="008D2307">
          <w:rPr>
            <w:rStyle w:val="a9"/>
            <w:b w:val="0"/>
            <w:bCs w:val="0"/>
          </w:rPr>
          <w:t>Model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68A9292" w14:textId="6B3731A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2-7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ตัวอย่างโค้ดส่วนของ </w:t>
        </w:r>
        <w:r w:rsidR="00B63620" w:rsidRPr="008D2307">
          <w:rPr>
            <w:rStyle w:val="a9"/>
            <w:b w:val="0"/>
            <w:bCs w:val="0"/>
          </w:rPr>
          <w:t>View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D25CE52" w14:textId="161D898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2-8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ตัวอย่างโค้ดส่วนของ </w:t>
        </w:r>
        <w:r w:rsidR="00B63620" w:rsidRPr="008D2307">
          <w:rPr>
            <w:rStyle w:val="a9"/>
            <w:b w:val="0"/>
            <w:bCs w:val="0"/>
          </w:rPr>
          <w:t>Controller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E68ED1D" w14:textId="391785A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0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2-9 รูปแบบการทำงานของ </w:t>
        </w:r>
        <w:r w:rsidR="00B63620" w:rsidRPr="008D2307">
          <w:rPr>
            <w:rStyle w:val="a9"/>
            <w:b w:val="0"/>
            <w:bCs w:val="0"/>
          </w:rPr>
          <w:t>Laravel Framework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_Toc72266109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20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A5D5CC2" w14:textId="6E5E652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</w:t>
        </w:r>
        <w:r w:rsidR="00B63620" w:rsidRPr="008D2307">
          <w:rPr>
            <w:rStyle w:val="a9"/>
            <w:b w:val="0"/>
            <w:bCs w:val="0"/>
            <w:cs/>
          </w:rPr>
          <w:t xml:space="preserve"> ขั้นตอนการพัฒนาอีเลิร์นนิงแพลตฟอร์ม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27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ABC558B" w14:textId="5BEEE27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3-2</w:t>
        </w:r>
        <w:r w:rsidR="00B63620" w:rsidRPr="008D2307">
          <w:rPr>
            <w:rStyle w:val="a9"/>
            <w:b w:val="0"/>
            <w:bCs w:val="0"/>
            <w:cs/>
          </w:rPr>
          <w:t xml:space="preserve"> แผนผังแสดงการทำงานโดยรวมของระบบ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62A91E3" w14:textId="20F3AF5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 UC000</w:t>
        </w:r>
        <w:r w:rsidR="00B63620" w:rsidRPr="008D2307">
          <w:rPr>
            <w:rStyle w:val="a9"/>
            <w:b w:val="0"/>
            <w:bCs w:val="0"/>
            <w:cs/>
          </w:rPr>
          <w:t>ระบบ อีเลิร์นนิงแพลตฟอร์ม</w:t>
        </w:r>
        <w:r w:rsidR="00B63620" w:rsidRPr="008D2307">
          <w:rPr>
            <w:rStyle w:val="a9"/>
            <w:b w:val="0"/>
            <w:bCs w:val="0"/>
            <w:w w:val="90"/>
          </w:rPr>
          <w:t xml:space="preserve"> </w:t>
        </w:r>
        <w:r w:rsidR="00B63620" w:rsidRPr="008D2307">
          <w:rPr>
            <w:rStyle w:val="a9"/>
            <w:b w:val="0"/>
            <w:bCs w:val="0"/>
            <w:w w:val="90"/>
            <w:cs/>
          </w:rPr>
          <w:t>ส่งเสริมศักยภาพการเรียนรู้ด้วยตนเองในยุคดิจิทัล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A2B6385" w14:textId="0939368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3-4 UC100 </w:t>
        </w:r>
        <w:r w:rsidR="00B63620" w:rsidRPr="008D2307">
          <w:rPr>
            <w:rStyle w:val="a9"/>
            <w:b w:val="0"/>
            <w:bCs w:val="0"/>
            <w:cs/>
          </w:rPr>
          <w:t>แสดงการทำงานของระบบลงชื่อเข้าใช้งาน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95A5AE" w14:textId="4A949CE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3-5 UC200 </w:t>
        </w:r>
        <w:r w:rsidR="00B63620" w:rsidRPr="008D2307">
          <w:rPr>
            <w:rStyle w:val="a9"/>
            <w:b w:val="0"/>
            <w:bCs w:val="0"/>
            <w:cs/>
          </w:rPr>
          <w:t>แสดงการทำงานของระบบติดตามผลข้อมูลหลักสูตรทั้งหมด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101DF2C" w14:textId="2253C34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3-6 US300 </w:t>
        </w:r>
        <w:r w:rsidR="00B63620" w:rsidRPr="008D2307">
          <w:rPr>
            <w:rStyle w:val="a9"/>
            <w:b w:val="0"/>
            <w:bCs w:val="0"/>
            <w:cs/>
          </w:rPr>
          <w:t>แสดงการทำงานของระบบจัดการผู้ใช้งาน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FDB8874" w14:textId="2F2036C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 UC400</w:t>
        </w:r>
        <w:r w:rsidR="00B63620" w:rsidRPr="008D2307">
          <w:rPr>
            <w:rStyle w:val="a9"/>
            <w:b w:val="0"/>
            <w:bCs w:val="0"/>
            <w:cs/>
          </w:rPr>
          <w:t xml:space="preserve"> แสดงการทำงานของระบบจัดการข้อมูลหลักสูตร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40EB271" w14:textId="7813DC3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 UC400</w:t>
        </w:r>
        <w:r w:rsidR="00B63620" w:rsidRPr="008D2307">
          <w:rPr>
            <w:rStyle w:val="a9"/>
            <w:b w:val="0"/>
            <w:bCs w:val="0"/>
            <w:cs/>
          </w:rPr>
          <w:t xml:space="preserve"> แสดงการทำงานของระบบจัดการข้อมูลหลักสูตรทั้งหมด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2E06CE6" w14:textId="47B6EDC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 UC4</w:t>
        </w:r>
        <w:r w:rsidR="00B63620" w:rsidRPr="008D2307">
          <w:rPr>
            <w:rStyle w:val="a9"/>
            <w:b w:val="0"/>
            <w:bCs w:val="0"/>
            <w:cs/>
          </w:rPr>
          <w:t>10 แสดงการทำงานของระบบจัดการข้อมูลบทเรียนในหลักสูตร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39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6BE70D8" w14:textId="1AB44CF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1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 UC42</w:t>
        </w:r>
        <w:r w:rsidR="00B63620" w:rsidRPr="008D2307">
          <w:rPr>
            <w:rStyle w:val="a9"/>
            <w:b w:val="0"/>
            <w:bCs w:val="0"/>
            <w:cs/>
          </w:rPr>
          <w:t>0 แสดงการทำงานของระบบจัดการข้อมูลแบบทดสอบในหลักสูตร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_Toc72266119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2FBFEA3" w14:textId="3932E10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3-11 UC500 </w:t>
        </w:r>
        <w:r w:rsidR="00B63620" w:rsidRPr="008D2307">
          <w:rPr>
            <w:rStyle w:val="a9"/>
            <w:b w:val="0"/>
            <w:bCs w:val="0"/>
            <w:cs/>
          </w:rPr>
          <w:t>แสดงการทำงานระบบจัดการข้อมูลส่วนตัว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86489D6" w14:textId="3D9C80D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3-13 UC600 </w:t>
        </w:r>
        <w:r w:rsidR="00B63620" w:rsidRPr="008D2307">
          <w:rPr>
            <w:rStyle w:val="a9"/>
            <w:b w:val="0"/>
            <w:bCs w:val="0"/>
            <w:cs/>
          </w:rPr>
          <w:t>แสดงการทำงานระบบการศึกษาในหลักสูตร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4088952" w14:textId="74BE7B7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3-14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ขั้นตอนการสมัครสมาชิก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688D992" w14:textId="7025368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3-15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B0F7427" w14:textId="42489EB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3-16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ขั้นตอนการตรวจสอบสิทธิ์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AE7EC43" w14:textId="7E58257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3-17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E5F95FD" w14:textId="01CA155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3-18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409E7F8" w14:textId="0395C30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3-19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49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B1505DD" w14:textId="43E9150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3-20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ขั้นตอนการจัดการเนื้อหา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08EB100" w14:textId="0052CA2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2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3-21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_Toc72266129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9A14954" w14:textId="5325A77D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1B86F223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6D290BF0" w14:textId="235686D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3-22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ABBE634" w14:textId="5A990C4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3-23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57B4802" w14:textId="75BFE91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3-24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ขั้นตอนการเลือกสรุปผลการทำแบบทดสอบ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5865CE1" w14:textId="677927F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3-25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ขั้นตอนการใช้งานหน้าแรก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EA5E9CB" w14:textId="4B2CD35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3-26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ขั้นตอนการลงทะเบียนหลักสูตร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E070A95" w14:textId="309B19F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3-27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ขั้นตอนการจัดการข้อมูลส่วนตัว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F2DB6F2" w14:textId="1016692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3-28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ขั้นตอนการแสดงหลักสูตรที่ลงทะเบียนแล้ว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7D019F5" w14:textId="51AB18B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3-29 Flowchart </w:t>
        </w:r>
        <w:r w:rsidR="00B63620" w:rsidRPr="008D2307">
          <w:rPr>
            <w:rStyle w:val="a9"/>
            <w:b w:val="0"/>
            <w:bCs w:val="0"/>
            <w:cs/>
          </w:rPr>
          <w:t>ขั้นตอนแสดงหน้าแสดงเนื้อหาในหลักสูตร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59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580C71D" w14:textId="2186E12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3-30 Flowchart </w:t>
        </w:r>
        <w:r w:rsidR="00B63620" w:rsidRPr="008D2307">
          <w:rPr>
            <w:rStyle w:val="a9"/>
            <w:b w:val="0"/>
            <w:bCs w:val="0"/>
            <w:cs/>
          </w:rPr>
          <w:t>ขั้นตอนแสดงการทำแบบทดสอบ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60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86367B9" w14:textId="5D2D432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3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3-31 Flowchart </w:t>
        </w:r>
        <w:r w:rsidR="00B63620" w:rsidRPr="008D2307">
          <w:rPr>
            <w:rStyle w:val="a9"/>
            <w:b w:val="0"/>
            <w:bCs w:val="0"/>
            <w:cs/>
          </w:rPr>
          <w:t>ขั้นตอนแสดงความคืบหน้า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_Toc72266139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61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88EE2ED" w14:textId="36A342E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 xml:space="preserve">3-32 Flowchart </w:t>
        </w:r>
        <w:r w:rsidR="00B63620" w:rsidRPr="008D2307">
          <w:rPr>
            <w:rStyle w:val="a9"/>
            <w:b w:val="0"/>
            <w:bCs w:val="0"/>
            <w:cs/>
          </w:rPr>
          <w:t>ขั้นตอนการออกใบรับรองหรือประกาศนียบัตรอิเล็กทรอนิกส์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62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CA452D8" w14:textId="5BAEFC5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ภาพแสดงการออกแบบฐานข้อมูล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63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70B23DF" w14:textId="7F02B36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ภาพแสดงการใช้งานระบบหน้าแรก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69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16C2883" w14:textId="01B7257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ภาพแสดงการใช้งานระบบเข้าสู่ระบบ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D5ADEDE" w14:textId="1D1DFE9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3-36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ภาพแสดงการเข้าใช้งานระบบสมัครสมาชิก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224A3C0" w14:textId="23ADF01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ภาพแสดงการเข้าใช้งานระบบเปลี่ยนรหัสผ่าน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2AAA51A" w14:textId="30696FB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ภาพแสดงการเข้าใช้งานหน้าแรกระบบติดตามข้อมูลหลักสูตรทั้งหมด (ผู้ดูแลระบบ)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78C95F3" w14:textId="3E473AF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3-39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ภาพแสดงการใช้งานแถบเมนูสำหรับผู้ดูแลระบบ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7614FA6" w14:textId="292213C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ภาพแสดงแถบข้อมูลผู้ดูแลระบบ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B3976A0" w14:textId="0423E7B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4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ภาพแสดงการใช้งานหน้าเข้าใช้งานระบบจัดการผู้ใช้งาน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_Toc72266149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68895B7" w14:textId="14BED90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0E47328" w14:textId="3EC59EB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ภาพแสดงการใช้งานหน้าแก้ไขข้อมูลผู้ใช้งาน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722B206" w14:textId="6E810E3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ภาพแสดงการเข้าใช้งานระบบจัดการข้อมูลหลักสูตร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91490FB" w14:textId="0F9EE66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50AD03D" w14:textId="4ECD755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4" w:history="1">
        <w:r w:rsidR="00B63620" w:rsidRPr="008D2307">
          <w:rPr>
            <w:rStyle w:val="a9"/>
            <w:b w:val="0"/>
            <w:bCs w:val="0"/>
            <w:cs/>
          </w:rPr>
          <w:t>ภาพที่  3-46 ภาพแสดงการใช้งานหน้าแก้ไขข้อมูลหลักสูตร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AE392F1" w14:textId="0855A43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7891F23" w14:textId="3C7BEDC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27C57A9" w14:textId="2A5885A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3-49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ภาพแสดงการใช้งานหน้าแก้ไขชื่อบทเรียน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73BAEFC" w14:textId="6B5B5F5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ภาพแสดงการใช้งานหน้าเพิ่มเนื้อหาในบทเรียน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0EAF1DC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604D69A0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67B4C30D" w14:textId="5DB89AB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5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ภาพแสดงการใช้งานหน้าแก้ไขเนื้อหาในบทเรียน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_Toc72266159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79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CABAAD5" w14:textId="1FDCB22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ภาพแสดงการใช้งานหน้าหลักระบบจัดกาแบบทดสอบในหลักสูตร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0C57072" w14:textId="1C45D3A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1776855" w14:textId="5B95C53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CEA5115" w14:textId="0285DFD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3" w:history="1">
        <w:r w:rsidR="00B63620" w:rsidRPr="008D2307">
          <w:rPr>
            <w:rStyle w:val="a9"/>
            <w:b w:val="0"/>
            <w:bCs w:val="0"/>
            <w:cs/>
          </w:rPr>
          <w:t>ภาพที่  3-55 ภาพแสดงการใช้งานหน้าตั้งค่าแบบทดสอบ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4356D8E" w14:textId="385CFDA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4" w:history="1">
        <w:r w:rsidR="00B63620" w:rsidRPr="008D2307">
          <w:rPr>
            <w:rStyle w:val="a9"/>
            <w:b w:val="0"/>
            <w:bCs w:val="0"/>
            <w:cs/>
          </w:rPr>
          <w:t>ภาพที่  3-56 ภาพแสดงการใช้งานหน้าตั้งจำนวนข้อสอบและจำนวนรอบที่เปิดสอบ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0B8B75B" w14:textId="2DC69A0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ภาพแสดงการใช้งานระบบจัดการหมวดหมู่คอร์สเรียน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95EDE92" w14:textId="06155F2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ภาพแสดงการใช้งานหน้าเพิ่มหมวดหมู่หลักสูตร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78D6FF0" w14:textId="4545D94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3-59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ภาพแสดงการใช้งานหน้าแก้ไขข้อมูลหมวดหมู่หลักสูตร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80C2F6B" w14:textId="656035F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8" w:history="1">
        <w:r w:rsidR="00B63620" w:rsidRPr="008D2307">
          <w:rPr>
            <w:rStyle w:val="a9"/>
            <w:b w:val="0"/>
            <w:bCs w:val="0"/>
            <w:cs/>
          </w:rPr>
          <w:t>ภาพที่  3-60 ภาพแสดงการใช้งานหน้าสรุปผลการทำแบบทดสอบ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683DEA2" w14:textId="156C7FF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69" w:history="1">
        <w:r w:rsidR="00B63620" w:rsidRPr="008D2307">
          <w:rPr>
            <w:rStyle w:val="a9"/>
            <w:b w:val="0"/>
            <w:bCs w:val="0"/>
            <w:cs/>
          </w:rPr>
          <w:t>ภาพที่  3-61 ภาพแสดงหน้าการใช้งานจอสรุปผลแบบทดสอบก่อนเรียนและหลังเรียน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_Toc72266169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C00C0A0" w14:textId="39F3CF8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ภาพแสดงการเข้าใช้งานหน้าแรก (ผู้ใช้งาน)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3EA7072" w14:textId="70FB83B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3E8B9B4" w14:textId="293ABF1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2" w:history="1">
        <w:r w:rsidR="00B63620" w:rsidRPr="008D2307">
          <w:rPr>
            <w:rStyle w:val="a9"/>
            <w:b w:val="0"/>
            <w:bCs w:val="0"/>
            <w:cs/>
          </w:rPr>
          <w:t>ภาพที่  3-64 ภาพแสดงการใช้งานระบบการศึกษาในหลักสูตรหน้ารายละเอียดหลักสูตร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22904A3" w14:textId="3AA4AFA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ภาพแสดงการใช้งานหน้าวิดีโอแนะนำหลักสูตร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AA3974F" w14:textId="6395DD8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3-66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ภาพแสดงการใช้งานระบบจัดการข้อมูลส่วนตัวหน้าข้อมูลบัญชี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0F0B772" w14:textId="06C1F3C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ภาพแสดงการใช้งานหน้าแก้ไขข้อมูล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BA8A05" w14:textId="1CA09BD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ภาพแสดงการใช้งานหน้าแก้ไขรหัสผ่าน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89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84DDA86" w14:textId="3682EC8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3-69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ภาพแสดงการใช้งานหน้าหลักสูตรที่ลงทะเบียน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DC5386C" w14:textId="5A45E02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ภาพแสดงการใช้งานหน้าเนื้อหาในหลักสูตร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21256BC" w14:textId="389B649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79" w:history="1">
        <w:r w:rsidR="00B63620" w:rsidRPr="008D2307">
          <w:rPr>
            <w:rStyle w:val="a9"/>
            <w:b w:val="0"/>
            <w:bCs w:val="0"/>
            <w:cs/>
          </w:rPr>
          <w:t>ภาพที่  3-71 ภาพแสดงการใช้งานการเลือกบทเรียน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_Toc72266179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496396C" w14:textId="79233A3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ภาพแสดงการใช้งานหน้าวิดีโอแนะนำหลักสูตรถูกนำมาจาก </w:t>
        </w:r>
        <w:r w:rsidR="00B63620" w:rsidRPr="008D2307">
          <w:rPr>
            <w:rStyle w:val="a9"/>
            <w:b w:val="0"/>
            <w:bCs w:val="0"/>
          </w:rPr>
          <w:t>YouTube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225B6E2" w14:textId="23A1756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ภาพแสดงการใช้งานหน้าทำแบบทดสอบก่อนเรียนและหลังเรียน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BE5BCFD" w14:textId="72387F6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ภาพแสดงการใช้งานหน้าความคืบหน้า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7901B49" w14:textId="5630A01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ภาพแสดงการใช้งานหน้าใบรับรอง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E73B695" w14:textId="7B2BFEC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3-76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หน้าหลัก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8303DA8" w14:textId="7A965FE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5" w:history="1">
        <w:r w:rsidR="00B63620" w:rsidRPr="008D2307">
          <w:rPr>
            <w:rStyle w:val="a9"/>
            <w:b w:val="0"/>
            <w:bCs w:val="0"/>
            <w:cs/>
          </w:rPr>
          <w:t>ภาพที่  3-77 ภาพแสดงการออกแบบหน้าจอ หน้าเข้าสู่ระบบ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DBA3377" w14:textId="1036595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หน้าสมัครสมาชิก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B554979" w14:textId="039CA68D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3-79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หน้าลืมรหัสผ่าน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53051A0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79B830ED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11F0A0B8" w14:textId="5208C39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หน้าแรก (ผู้ดูแลระบบ)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7526CC3" w14:textId="3BE4D96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8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_Toc72266189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0235E58" w14:textId="78899A4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หน้าเพิ่มผู้ใช้งาน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7E6FFDB" w14:textId="0C1A981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3F23CA4" w14:textId="61569DE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หน้าระบบจัดการข้อมูลหลักสูตร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F0D2F60" w14:textId="0A44156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หน้าเพิ่มหลักสูตร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7DF60DF" w14:textId="296D068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4" w:history="1">
        <w:r w:rsidR="00B63620" w:rsidRPr="008D2307">
          <w:rPr>
            <w:rStyle w:val="a9"/>
            <w:b w:val="0"/>
            <w:bCs w:val="0"/>
            <w:cs/>
          </w:rPr>
          <w:t>ภาพที่  3-86 ภาพแสดงการออกแบบหน้าจอ หน้าแก้ไขหลักสูตร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F943388" w14:textId="3BB12BA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99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389F784" w14:textId="024E3CF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หน้าเพิ่มบทเรียน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EE980C3" w14:textId="3077F76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3-89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EFD6B6B" w14:textId="21743DB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หน้าเพิ่มเนื้อหา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B0EB2A6" w14:textId="77C7F0A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19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หน้าจัดการแบบทดสอบ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_Toc72266199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DE86EC9" w14:textId="4E8D859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หน้าสร้างแบบทดสอบ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8EEDEC0" w14:textId="7748208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EE43B65" w14:textId="4D6B32A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4C7951E" w14:textId="2977643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หน้ากำหนดจำนวนข้อสอบและรอบสอบ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7B06A74" w14:textId="6D4B104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3-96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5F0B3B8" w14:textId="3B1DB40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หน้าเพิ่มหมวดหมู่หลักสูตร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E2B4992" w14:textId="2B4789C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B25AED" w14:textId="552FCB9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3-99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E571DBA" w14:textId="3E38052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หน้าสรุปผลการทำแบบทดสอบของหลักสูตร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F1C2411" w14:textId="0E7F1A7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0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หน้าแรก (ผู้ใช้งาน)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_Toc72266209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5A05C31" w14:textId="0C836F2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3-102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หน้าแสดงหลักสูตรทั้งหมด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3FDB099" w14:textId="7F1C7BD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หน้าระบบการศึกษาในหลักสูตร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66CAD88" w14:textId="6419E6E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3-104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หน้าแสดงวิดีโอแนะนำหลังสูตร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24A0CFA" w14:textId="49F6104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3-105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หน้าระบบข้อมูลส่วนตัว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E0B31A" w14:textId="0A66538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3-106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043D5F3" w14:textId="6B821F5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3-107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หน้าแก้ไขรหัสผ่าน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109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573752A" w14:textId="7DEA64CC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3-108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หน้าหลักสูตรที่ลงทะเบียน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9D0B062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360B8FB2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09629458" w14:textId="761F20B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3-109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หน้าแสดงเนื้อหาในหลักสูตร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5E19D68" w14:textId="66323EF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3-110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หน้าวิดีโอในหลักสูตร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B60636A" w14:textId="024DED3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1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3-111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หน้าทำแบบทดสอบก่อนเรียนและหลังเรียน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_Toc72266219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BD2C209" w14:textId="66B13E6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0" w:history="1">
        <w:r w:rsidR="00B63620" w:rsidRPr="008D2307">
          <w:rPr>
            <w:rStyle w:val="a9"/>
            <w:b w:val="0"/>
            <w:bCs w:val="0"/>
            <w:cs/>
          </w:rPr>
          <w:t>ภาพที่  3-112 ภาพแสดงการออกแบบหน้าจอ หน้าความคืบหน้าการศึกษาในหลักสูตร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F6A95A7" w14:textId="10D0839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3-113</w:t>
        </w:r>
        <w:r w:rsidR="00B63620" w:rsidRPr="008D2307">
          <w:rPr>
            <w:rStyle w:val="a9"/>
            <w:b w:val="0"/>
            <w:bCs w:val="0"/>
            <w:cs/>
          </w:rPr>
          <w:t xml:space="preserve"> ภาพแสดงการออกแบบหน้าจอ หน้าใบรับรองหรือประกาศนียบัตร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6FC2553" w14:textId="77BA93C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3-114</w:t>
        </w:r>
        <w:r w:rsidR="00B63620" w:rsidRPr="008D2307">
          <w:rPr>
            <w:rStyle w:val="a9"/>
            <w:b w:val="0"/>
            <w:bCs w:val="0"/>
            <w:cs/>
          </w:rPr>
          <w:t xml:space="preserve"> ฐานข้อมูลทั้งหมดของระบบ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230AC29" w14:textId="45036AA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3-115</w:t>
        </w:r>
        <w:r w:rsidR="00B63620" w:rsidRPr="008D2307">
          <w:rPr>
            <w:rStyle w:val="a9"/>
            <w:b w:val="0"/>
            <w:bCs w:val="0"/>
            <w:cs/>
          </w:rPr>
          <w:t xml:space="preserve"> ส่วนของไฟล์</w:t>
        </w:r>
        <w:r w:rsidR="00B63620" w:rsidRPr="008D2307">
          <w:rPr>
            <w:rStyle w:val="a9"/>
            <w:b w:val="0"/>
            <w:bCs w:val="0"/>
          </w:rPr>
          <w:t xml:space="preserve"> Model</w:t>
        </w:r>
        <w:r w:rsidR="00B63620" w:rsidRPr="008D2307">
          <w:rPr>
            <w:rStyle w:val="a9"/>
            <w:b w:val="0"/>
            <w:bCs w:val="0"/>
            <w:cs/>
          </w:rPr>
          <w:t xml:space="preserve"> สำหรับเก็บรวบรวมข้อมูล ใช้ติดต่อฐานข้อมูล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0494D8E" w14:textId="7F58B5B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3-116</w:t>
        </w:r>
        <w:r w:rsidR="00B63620" w:rsidRPr="008D2307">
          <w:rPr>
            <w:rStyle w:val="a9"/>
            <w:b w:val="0"/>
            <w:bCs w:val="0"/>
            <w:cs/>
          </w:rPr>
          <w:t xml:space="preserve"> ส่วนของไฟล์</w:t>
        </w:r>
        <w:r w:rsidR="00B63620" w:rsidRPr="008D2307">
          <w:rPr>
            <w:rStyle w:val="a9"/>
            <w:b w:val="0"/>
            <w:bCs w:val="0"/>
          </w:rPr>
          <w:t xml:space="preserve"> View</w:t>
        </w:r>
        <w:r w:rsidR="00B63620" w:rsidRPr="008D2307">
          <w:rPr>
            <w:rStyle w:val="a9"/>
            <w:b w:val="0"/>
            <w:bCs w:val="0"/>
            <w:cs/>
          </w:rPr>
          <w:t xml:space="preserve"> สำหรับการแสดงผลระบบ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730FDF5" w14:textId="260A78C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3-117</w:t>
        </w:r>
        <w:r w:rsidR="00B63620" w:rsidRPr="008D2307">
          <w:rPr>
            <w:rStyle w:val="a9"/>
            <w:b w:val="0"/>
            <w:bCs w:val="0"/>
            <w:cs/>
          </w:rPr>
          <w:t xml:space="preserve"> ส่วนของไฟล์</w:t>
        </w:r>
        <w:r w:rsidR="00B63620" w:rsidRPr="008D2307">
          <w:rPr>
            <w:rStyle w:val="a9"/>
            <w:b w:val="0"/>
            <w:bCs w:val="0"/>
          </w:rPr>
          <w:t xml:space="preserve"> Controller</w:t>
        </w:r>
        <w:r w:rsidR="00B63620" w:rsidRPr="008D2307">
          <w:rPr>
            <w:rStyle w:val="a9"/>
            <w:b w:val="0"/>
            <w:bCs w:val="0"/>
            <w:cs/>
          </w:rPr>
          <w:t xml:space="preserve"> สำหรับคำสั่งต่าง ๆ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D8B616A" w14:textId="4980F87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7250F4E" w14:textId="5E8E3A7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3-119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ตัวอย่างโปรแกรมส่วนแสดงผลหลักสูตรหน้าแรก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3C8D71E" w14:textId="10A839C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AF13AB7" w14:textId="7450B32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2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3-121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ตัวอย่างส่วนโปรแกรมการเข้าสู่ระบบ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_Toc72266229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3666DC0" w14:textId="3E25FFE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หน้าจอหน้าสมัครสมาชิก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B8D2E7A" w14:textId="18205E4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3-123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ตัวอย่างส่วนโปรแกรมช่องกรอกข้อมูล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23CBBFC" w14:textId="48361E2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หน้าจอหน้าตั้งรหัสผ่านใหม่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F049F31" w14:textId="4E71CEE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3-125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ตัวอย่างส่วนโปรแกรมส่วนการจัดการตั้งค่ารหัสผ่านใหม่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F5C032C" w14:textId="718C7A3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หน้าจอหน้าแรกของผู้ดูแลระบบ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7F2B02A" w14:textId="00B87AA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3-127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ตัวอย่างส่วนโปรแกรมหน้าแรกของผู้ดูแลระบบ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119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45CF46F" w14:textId="519EBD1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D19EA23" w14:textId="1BD0FFC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3-129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6383A2C" w14:textId="511A479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61C94C3" w14:textId="5BB76E9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3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3-131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ตัวอย่างส่วนโปรแกรมส่วนการเพิ่มผู้ใช้งาน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_Toc72266239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183AA18" w14:textId="1B8D287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3214FD6" w14:textId="50CE6E3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3-133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ตัวอย่างส่วนโปรแกรมส่วนการจัดการแก้ไขข้อมูลผู้ใช้งาน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000748D" w14:textId="5690CF5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หน้าจอระบบจัดการหลักสูตร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C83F45B" w14:textId="3BD73ED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3-135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ตัวอย่างส่วนโปรแกรมส่วนการจัดระบบแสดงหลักสูตร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420433" w14:textId="65938D7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8A8088C" w14:textId="0AAB6763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3-137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ตัวอย่างส่วนโปรแกรมส่วนจัดการเพิ่มหลักสูตร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2F2EF2F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0CCE875D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715CAB8A" w14:textId="519747C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B2DAE52" w14:textId="646636F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3-139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ตัวอย่างส่วนโปรแกรมส่วนแก้ไขข้อมูล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2852387" w14:textId="7C17691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8B0E488" w14:textId="4653EE5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49" w:history="1">
        <w:r w:rsidR="00B63620" w:rsidRPr="008D2307">
          <w:rPr>
            <w:rStyle w:val="a9"/>
            <w:b w:val="0"/>
            <w:bCs w:val="0"/>
            <w:cs/>
          </w:rPr>
          <w:t>ภาพที่  3-141 ตัวอย่างส่วนโปรแกรมการจัดการบทเรียน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_Toc72266249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53C243A" w14:textId="0991761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F46916C" w14:textId="3EB2121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1" w:history="1">
        <w:r w:rsidR="00B63620" w:rsidRPr="008D2307">
          <w:rPr>
            <w:rStyle w:val="a9"/>
            <w:b w:val="0"/>
            <w:bCs w:val="0"/>
            <w:cs/>
          </w:rPr>
          <w:t>ภาพที่  3-143 ตัวอย่างส่วนโปรแกรมในส่วนของการเพิ่มบทเรียน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145B999" w14:textId="5E1EF35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AEDE27F" w14:textId="6589EC3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3" w:history="1">
        <w:r w:rsidR="00B63620" w:rsidRPr="008D2307">
          <w:rPr>
            <w:rStyle w:val="a9"/>
            <w:b w:val="0"/>
            <w:bCs w:val="0"/>
            <w:cs/>
          </w:rPr>
          <w:t>ภาพที่  3-145 ตัวอย่างส่วนโปรแกรมในส่วนของการแก้ไขบทเรียนบทเรียน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316F9A6" w14:textId="31F725C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หน้าจอหน้าเพิ่มเนื้อหา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3745B80" w14:textId="22DADDE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3-147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ตัวอย่างส่วนโปรแกรมช่องกรอกข้อมูลและฟังก์ชันการบันทึกข้อมูลเนื้อหา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129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1E723A1" w14:textId="015182B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B4EA112" w14:textId="7A6CDDE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3-149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ตัวอย่างส่วนโปรแกรมสำหรับแสดงผลคำถามของแบบทดสอบ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285F140" w14:textId="0338C2D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785098E" w14:textId="723B050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5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3-151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ตัวอย่างส่วนโปรแกรมหน้าเพิ่มข้อมูลของแบบทดสอบ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_Toc72266259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5CC563D" w14:textId="2E03CB9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B155135" w14:textId="203C399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3-153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ตัวอย่างส่วนโปรแกรมสำหรับแสดงผลหน้าแก้ไขแบบทดสอบ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BD91913" w14:textId="1687C46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หน้าจอหน้าแสดงการตั้งค่าแบบทดสอบ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2A3B7EE" w14:textId="7418192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3" w:history="1">
        <w:r w:rsidR="00B63620" w:rsidRPr="008D2307">
          <w:rPr>
            <w:rStyle w:val="a9"/>
            <w:b w:val="0"/>
            <w:bCs w:val="0"/>
            <w:cs/>
          </w:rPr>
          <w:t>ภาพที่  3-155 ตัวอย่างส่วนโปรแกรมหน้าแสดงการตั้งค่าแบบทดสอบ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DD410FD" w14:textId="719322A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หน้าจอหน้าตั้งค่าจำนวนข้อสอบและจำนวนรอบที่เปิดสอบ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B9C6033" w14:textId="3F1EDD4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5" w:history="1">
        <w:r w:rsidR="00B63620" w:rsidRPr="008D2307">
          <w:rPr>
            <w:rStyle w:val="a9"/>
            <w:b w:val="0"/>
            <w:bCs w:val="0"/>
            <w:cs/>
          </w:rPr>
          <w:t>ภาพที่  3-157 ตัวอย่างส่วนโปรแกรมของหน้าตั้งค่าจำนวนข้อที่ออกสอบและจำนวนรอบที่เปิด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9235766" w14:textId="3D35507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BDCB9D9" w14:textId="41C72C5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3-159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ตัวอย่างส่วนโปรแกรมของฟังก์ชันในการแสดงหมวดหมู่หลักสูตร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DD292D9" w14:textId="54285B2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2586094" w14:textId="69DA626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6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3-161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ตัวอย่างส่วนโปรแกรมหน้าเพิ่มหมวดหมู่คอร์สเรียน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_Toc72266269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37DEE21" w14:textId="460B689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1250BBB" w14:textId="31DFC2B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3-163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ตัวอย่างส่วนโปรแกรมหน้าเพิ่มหมวดหมู่คอร์สเรียน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53FD10F" w14:textId="0BA0601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2" w:history="1">
        <w:r w:rsidR="00B63620" w:rsidRPr="008D2307">
          <w:rPr>
            <w:rStyle w:val="a9"/>
            <w:b w:val="0"/>
            <w:bCs w:val="0"/>
            <w:cs/>
          </w:rPr>
          <w:t>ภาพที่  3-164 ตัวอย่างส่วนโปรแกรมฟังก์ชันการแก้ไขหมวดหมู่คอร์สเรียน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C441B46" w14:textId="2A8285A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หน้าจอหน้าแสดงรายงานสรุปผลการทำแบบทดสอบ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BD6F258" w14:textId="01B670B2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4" w:history="1">
        <w:r w:rsidR="00B63620" w:rsidRPr="008D2307">
          <w:rPr>
            <w:rStyle w:val="a9"/>
            <w:b w:val="0"/>
            <w:bCs w:val="0"/>
            <w:cs/>
          </w:rPr>
          <w:t>ภาพที่  3-166 ตัวอย่างส่วนโปรแกรมฟังก์ชันหน้าแสดงรายงานสรุปผลการทำแบบทดสอบ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C3673A0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4A989FC7" w14:textId="597CBA02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701BF05C" w14:textId="6AF276B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หน้าจอหน้าสรุปผลการทำแบบทดสอบรายหลักสูตร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AE0E3D1" w14:textId="7824FDB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3-168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ตัวอย่างส่วนโปรแกรมหน้าแสดงรายงานสรุปผลการทำแบบทดสอบ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139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090C66F" w14:textId="03C2CCE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3-169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หน้าจอหน้าแรกสำหรับผู้ใช้งาน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D194D63" w14:textId="22DF553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3-170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ตัวอย่างส่วนโปรแกรมหน้าจอหน้าแรกสำหรับผู้ใช้งาน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EBAD096" w14:textId="23681AE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7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_Toc72266279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FE113FC" w14:textId="69CB7AC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3-172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ตัวอย่างส่วนโปรแกรมหน้าจอแสดงหลักสูตรทั้งหมด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8C89060" w14:textId="37F38FE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หน้าจอหน้ารายละเอียดหลักสูตร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15786F2" w14:textId="5DE1C60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3-174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ตัวอย่างโปรแกรมหน้าจอรายละเอียดหลักสูตร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5E0C41D" w14:textId="1F5F7E0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หน้าจอหน้าแสดงวิดีโอแนะนำหลักสูตร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AD049FB" w14:textId="28E37CD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3-176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ตัวอย่างโปรแกรมหน้าแสดงวิดีโอแนะนำหลักสูตร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3B2D38F" w14:textId="67512E7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หน้าจอหน้าแสดงข้อมูลผู้ใช้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E6B09B0" w14:textId="0AA7AB2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3-178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ตัวอย่างโปรแกรมหน้าจอแสดงข้อมูลผู้ใช้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B5F7EC6" w14:textId="5F08F32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3-179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98F69F6" w14:textId="3AC0754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3-180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ตัวอย่างโปรแกรมหน้าจอแก้ไขข้อมูลส่วนตัว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DE10220" w14:textId="783B938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8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_Toc72266289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C1B2D91" w14:textId="5B677A71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3-182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ตัวอย่างโปรแกรมหน้าจอแก้ไขรหัสผ่าน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9AFC009" w14:textId="134BA89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หน้าจอหน้าหลักสูตรที่ได้ลงทะเบียนแล้ว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666E120" w14:textId="2E88AD7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3-184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ตัวอย่างโปรแกรมหน้าจอหลักสูตรที่ได้ลงทะเบียนแล้ว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3D769E2" w14:textId="05B3DDA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หน้าจอหน้าทำการศึกษาในหลักสูตร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A05D41A" w14:textId="5854A89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3-186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ตัวอย่างโปรแกรมหน้าจอทำการศึกษาในหลักสูตร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CA6AA7B" w14:textId="5C8CDD4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หน้าจอหน้าแสดงวิดีโอเนื้อหาในหลักสูตร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0E723FF" w14:textId="1C23B44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3-188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ตัวอย่างโปรแกรมหน้าแสดงวิดีโอเนื้อหาในบทเรียนของหลักสูตร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149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E5CDC75" w14:textId="1AAFA14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3-189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B8240C8" w14:textId="3672121F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3-190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ตัวอย่างโปรแกรมหน้าจอทำการศึกษาในหลักสูตร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EFC0F0D" w14:textId="6E005D8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29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หน้าจอหน้าความคืบหน้า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_Toc72266299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6DA29C3" w14:textId="7756470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3-192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ตัวอย่างโปรแกรมหน้าจอความคืบหน้า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A80CE9E" w14:textId="5D7D6E09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หน้าจอหน้าแสดงใบรับรอง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A8366C1" w14:textId="1EA806E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3-194</w:t>
        </w:r>
        <w:r w:rsidR="00B63620" w:rsidRPr="008D2307">
          <w:rPr>
            <w:rStyle w:val="a9"/>
            <w:b w:val="0"/>
            <w:bCs w:val="0"/>
            <w:cs/>
          </w:rPr>
          <w:t xml:space="preserve"> ตัวอย่างโปรแกรมหน้าจอแสดงใบรับรอง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E09CE69" w14:textId="21979C31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3-195</w:t>
        </w:r>
        <w:r w:rsidR="00B63620" w:rsidRPr="008D2307">
          <w:rPr>
            <w:rStyle w:val="a9"/>
            <w:b w:val="0"/>
            <w:bCs w:val="0"/>
            <w:cs/>
          </w:rPr>
          <w:t xml:space="preserve"> การติดตั้งระบบน </w:t>
        </w:r>
        <w:r w:rsidR="00B63620" w:rsidRPr="008D2307">
          <w:rPr>
            <w:rStyle w:val="a9"/>
            <w:b w:val="0"/>
            <w:bCs w:val="0"/>
          </w:rPr>
          <w:t>Hosting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156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8717DDE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14F68BD7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494052E2" w14:textId="1EAF7F8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3B87F8B" w14:textId="427D528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หน้าจอหน้าแรกของผู้ดูแลระบบ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801D05D" w14:textId="6757027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หน้าจอหน้าระบบจัดการผู้ใช้งาน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8A34399" w14:textId="758E9C2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A6506D1" w14:textId="37A39CC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0C36FA5" w14:textId="257535D4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0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หน้าจอระบบจัดการหลักสูตร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_Toc72266309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49EE01E" w14:textId="13AE80E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E0883D6" w14:textId="2243291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7B697A4" w14:textId="08663007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หน้าจอหน้าจัดการบทเรียน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2E41B77" w14:textId="53EFF93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03FE5024" w14:textId="676620A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หน้าจอหน้าแก้ไขบทเรียน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E55397D" w14:textId="2D0BCFA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หน้าจอหน้าเพิ่มเนื้อหา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68B5B06" w14:textId="1481E3E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B2FD1F2" w14:textId="573BDD8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หน้าจอหน้าเพิ่มแบบทดสอบก่อนเรียนและหลังเรียน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495DF73" w14:textId="0A11276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หน้าจอหน้าแก้ไขแบบทดสอบก่อนเรียนและหลังเรียน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4A9EA89" w14:textId="2E61EDA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1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หน้าจอหน้าแสดงการตั้งค่าแบบทดสอบ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_Toc72266319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597669C" w14:textId="2FCB577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หน้าจอหน้าตั้งค่าจำนวนข้อสอบและจำนวนรอบที่เปิดสอบ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C48242B" w14:textId="77A89662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4-18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6A079FD" w14:textId="6244E11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2" w:history="1">
        <w:r w:rsidR="00B63620" w:rsidRPr="008D2307">
          <w:rPr>
            <w:rStyle w:val="a9"/>
            <w:b w:val="0"/>
            <w:bCs w:val="0"/>
            <w:cs/>
          </w:rPr>
          <w:t>ภาพที่  4-19 หน้าจอหน้าเพิ่มหมวดหมู่หลักสูตร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169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57495D4" w14:textId="68DC759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หน้าจอหน้าแก้ไขหมวดหมู่หลักสูตร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4A4EBB1" w14:textId="3C60EB1D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หน้าจอหน้าแสดงรายงานสรุปผลการทำแบบทดสอบ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170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5F29A94" w14:textId="46FF315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หน้าจอหน้าสรุปผลการทำแบบทดสอบรายหลักสูตร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720D8DD" w14:textId="694CD9BC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171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22C597E" w14:textId="6531284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หน้าจอหน้าเข้าสู่ระบบ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A72345A" w14:textId="1DA851A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8" w:history="1">
        <w:r w:rsidR="00B63620" w:rsidRPr="008D2307">
          <w:rPr>
            <w:rStyle w:val="a9"/>
            <w:b w:val="0"/>
            <w:bCs w:val="0"/>
            <w:cs/>
          </w:rPr>
          <w:t>ภาพที่  4-25 หน้าสมัครสมาชิก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172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A4F4B04" w14:textId="219EDE8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2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หน้าจอหน้าตั้งรหัสผ่านใหม่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_Toc72266329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7EFDCEFC" w14:textId="5334B585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หน้าจอหน้าแรกสำหรับผู้ใช้งาน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173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9FAA762" w14:textId="1BCE5F4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หน้าจอหน้าแสดงหลักสูตรทั้งหมด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FF454F5" w14:textId="14C2B992" w:rsidR="00B63620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4-29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หน้าจอหน้ารายละเอียดหลักสูตร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174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E99B13C" w14:textId="77777777" w:rsidR="008D2307" w:rsidRPr="008D2307" w:rsidRDefault="008D230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สารบัญรูปภาพ (ต่อ)</w:t>
      </w:r>
    </w:p>
    <w:p w14:paraId="49313066" w14:textId="77777777" w:rsidR="008D2307" w:rsidRPr="008D2307" w:rsidRDefault="008D2307" w:rsidP="008D230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6B6C2C98" w14:textId="2DEFEC56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3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4-30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หน้าจอหน้าแสดงวิดีโอแนะนำหลักสูตร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_Toc72266333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2FF7AB25" w14:textId="087C15B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4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4-31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หน้าจอหน้าแสดงข้อมูลผู้ใช้งาน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_Toc72266334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175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B6D81E2" w14:textId="3724C02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5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4-32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หน้าจอหน้าแก้ไขข้อมูลส่วนตัว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_Toc72266335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31C93F7" w14:textId="3CABD763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6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4-33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หน้าจอหน้าแก้ไขรหัสผ่าน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_Toc72266336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176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A6554E8" w14:textId="77516FBB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7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4-34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หน้าจอหน้าหลักสูตรที่ได้ลงทะเบียนแล้ว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_Toc72266337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C770A84" w14:textId="304753E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8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4-35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หน้าจอหน้าทำการศึกษาในหลักสูตร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_Toc72266338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177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5DDB59AB" w14:textId="599456C0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39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4-36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หน้าจอหน้าแสดงวิดีโอเนื้อหาในหลักสูตร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_Toc72266339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430BEEA8" w14:textId="2ABA910E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40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4-37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หน้าจอหน้าทำแบบทดสอบ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_Toc72266340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178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3BCF6E56" w14:textId="1BF9E7FA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41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4-38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หน้าจอหน้าความคืบหน้า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_Toc72266341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1FC8A1C6" w14:textId="3F712938" w:rsidR="00B63620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66342" w:history="1">
        <w:r w:rsidR="00B63620" w:rsidRPr="008D2307">
          <w:rPr>
            <w:rStyle w:val="a9"/>
            <w:b w:val="0"/>
            <w:bCs w:val="0"/>
            <w:cs/>
          </w:rPr>
          <w:t xml:space="preserve">ภาพที่  </w:t>
        </w:r>
        <w:r w:rsidR="00B63620" w:rsidRPr="008D2307">
          <w:rPr>
            <w:rStyle w:val="a9"/>
            <w:b w:val="0"/>
            <w:bCs w:val="0"/>
          </w:rPr>
          <w:t>4-39</w:t>
        </w:r>
        <w:r w:rsidR="00B63620" w:rsidRPr="008D2307">
          <w:rPr>
            <w:rStyle w:val="a9"/>
            <w:b w:val="0"/>
            <w:bCs w:val="0"/>
            <w:cs/>
          </w:rPr>
          <w:t xml:space="preserve"> หน้าจอหน้าแสดงใบรับรอง</w:t>
        </w:r>
        <w:r w:rsidR="00B63620" w:rsidRPr="008D2307">
          <w:rPr>
            <w:b w:val="0"/>
            <w:bCs w:val="0"/>
            <w:webHidden/>
          </w:rPr>
          <w:tab/>
        </w:r>
        <w:r w:rsidR="00B63620" w:rsidRPr="008D2307">
          <w:rPr>
            <w:rStyle w:val="a9"/>
            <w:b w:val="0"/>
            <w:bCs w:val="0"/>
            <w:cs/>
          </w:rPr>
          <w:fldChar w:fldCharType="begin"/>
        </w:r>
        <w:r w:rsidR="00B63620" w:rsidRPr="008D2307">
          <w:rPr>
            <w:b w:val="0"/>
            <w:bCs w:val="0"/>
            <w:webHidden/>
          </w:rPr>
          <w:instrText xml:space="preserve"> PAGEREF _Toc72266342 \h </w:instrText>
        </w:r>
        <w:r w:rsidR="00B63620" w:rsidRPr="008D2307">
          <w:rPr>
            <w:rStyle w:val="a9"/>
            <w:b w:val="0"/>
            <w:bCs w:val="0"/>
            <w:cs/>
          </w:rPr>
        </w:r>
        <w:r w:rsidR="00B63620" w:rsidRPr="008D2307">
          <w:rPr>
            <w:rStyle w:val="a9"/>
            <w:b w:val="0"/>
            <w:bCs w:val="0"/>
            <w:cs/>
          </w:rPr>
          <w:fldChar w:fldCharType="separate"/>
        </w:r>
        <w:r w:rsidR="00024D58">
          <w:rPr>
            <w:b w:val="0"/>
            <w:bCs w:val="0"/>
            <w:webHidden/>
            <w:cs/>
          </w:rPr>
          <w:t>179</w:t>
        </w:r>
        <w:r w:rsidR="00B63620" w:rsidRPr="008D2307">
          <w:rPr>
            <w:rStyle w:val="a9"/>
            <w:b w:val="0"/>
            <w:bCs w:val="0"/>
            <w:cs/>
          </w:rPr>
          <w:fldChar w:fldCharType="end"/>
        </w:r>
      </w:hyperlink>
    </w:p>
    <w:p w14:paraId="6EDACFDA" w14:textId="6EF2FC2C" w:rsidR="00607B11" w:rsidRPr="008D2307" w:rsidRDefault="00B63620">
      <w:pPr>
        <w:ind w:firstLine="0"/>
        <w:jc w:val="left"/>
        <w:rPr>
          <w:cs/>
        </w:rPr>
      </w:pPr>
      <w:r w:rsidRPr="008D2307">
        <w:rPr>
          <w:cs/>
        </w:rPr>
        <w:fldChar w:fldCharType="end"/>
      </w:r>
      <w:r w:rsidR="00607B11" w:rsidRPr="008D2307">
        <w:rPr>
          <w:cs/>
        </w:rPr>
        <w:br w:type="page"/>
      </w:r>
    </w:p>
    <w:p w14:paraId="2FCE3FBA" w14:textId="672F519F" w:rsidR="00607B11" w:rsidRPr="008D2307" w:rsidRDefault="00607B11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</w:t>
      </w:r>
      <w:r w:rsidR="00BC05C8" w:rsidRPr="008D2307">
        <w:rPr>
          <w:rFonts w:hint="cs"/>
          <w:cs/>
        </w:rPr>
        <w:t>ตาราง</w:t>
      </w:r>
    </w:p>
    <w:p w14:paraId="166F948B" w14:textId="77777777" w:rsidR="00607B11" w:rsidRPr="008D2307" w:rsidRDefault="00607B11" w:rsidP="00607B11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5BB49167" w14:textId="0BE9AA91" w:rsidR="00886D27" w:rsidRPr="008D2307" w:rsidRDefault="00886D27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r w:rsidRPr="008D2307">
        <w:rPr>
          <w:b w:val="0"/>
          <w:bCs w:val="0"/>
          <w:cs/>
        </w:rPr>
        <w:fldChar w:fldCharType="begin"/>
      </w:r>
      <w:r w:rsidRPr="008D2307">
        <w:rPr>
          <w:b w:val="0"/>
          <w:bCs w:val="0"/>
          <w:cs/>
        </w:rPr>
        <w:instrText xml:space="preserve"> </w:instrText>
      </w:r>
      <w:r w:rsidRPr="008D2307">
        <w:rPr>
          <w:b w:val="0"/>
          <w:bCs w:val="0"/>
        </w:rPr>
        <w:instrText>TOC \h \z \u \t "</w:instrText>
      </w:r>
      <w:r w:rsidRPr="008D2307">
        <w:rPr>
          <w:b w:val="0"/>
          <w:bCs w:val="0"/>
          <w:cs/>
        </w:rPr>
        <w:instrText>หัวเรื่อง 9</w:instrText>
      </w:r>
      <w:r w:rsidRPr="008D2307">
        <w:rPr>
          <w:b w:val="0"/>
          <w:bCs w:val="0"/>
        </w:rPr>
        <w:instrText>,</w:instrText>
      </w:r>
      <w:r w:rsidRPr="008D2307">
        <w:rPr>
          <w:b w:val="0"/>
          <w:bCs w:val="0"/>
          <w:cs/>
        </w:rPr>
        <w:instrText xml:space="preserve">1" </w:instrText>
      </w:r>
      <w:r w:rsidRPr="008D2307">
        <w:rPr>
          <w:b w:val="0"/>
          <w:bCs w:val="0"/>
          <w:cs/>
        </w:rPr>
        <w:fldChar w:fldCharType="separate"/>
      </w:r>
      <w:hyperlink w:anchor="_Toc72235416" w:history="1">
        <w:r w:rsidRPr="008D2307">
          <w:rPr>
            <w:rStyle w:val="a9"/>
            <w:b w:val="0"/>
            <w:bCs w:val="0"/>
            <w:cs/>
          </w:rPr>
          <w:t xml:space="preserve">ตารางที่ </w:t>
        </w:r>
        <w:r w:rsidRPr="008D2307">
          <w:rPr>
            <w:rStyle w:val="a9"/>
            <w:b w:val="0"/>
            <w:bCs w:val="0"/>
          </w:rPr>
          <w:t>3-1</w:t>
        </w:r>
        <w:r w:rsidRPr="008D2307">
          <w:rPr>
            <w:rStyle w:val="a9"/>
            <w:b w:val="0"/>
            <w:bCs w:val="0"/>
            <w:cs/>
          </w:rPr>
          <w:t xml:space="preserve"> ส่วนประกอบของ </w:t>
        </w:r>
        <w:r w:rsidRPr="008D2307">
          <w:rPr>
            <w:rStyle w:val="a9"/>
            <w:b w:val="0"/>
            <w:bCs w:val="0"/>
          </w:rPr>
          <w:t>Use Case Diagram</w:t>
        </w:r>
        <w:r w:rsidRPr="008D2307">
          <w:rPr>
            <w:b w:val="0"/>
            <w:bCs w:val="0"/>
            <w:webHidden/>
          </w:rPr>
          <w:tab/>
        </w:r>
        <w:r w:rsidRPr="008D2307">
          <w:rPr>
            <w:rStyle w:val="a9"/>
            <w:b w:val="0"/>
            <w:bCs w:val="0"/>
          </w:rPr>
          <w:fldChar w:fldCharType="begin"/>
        </w:r>
        <w:r w:rsidRPr="008D2307">
          <w:rPr>
            <w:b w:val="0"/>
            <w:bCs w:val="0"/>
            <w:webHidden/>
          </w:rPr>
          <w:instrText xml:space="preserve"> PAGEREF _Toc72235416 \h </w:instrText>
        </w:r>
        <w:r w:rsidRPr="008D2307">
          <w:rPr>
            <w:rStyle w:val="a9"/>
            <w:b w:val="0"/>
            <w:bCs w:val="0"/>
          </w:rPr>
        </w:r>
        <w:r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33</w:t>
        </w:r>
        <w:r w:rsidRPr="008D2307">
          <w:rPr>
            <w:rStyle w:val="a9"/>
            <w:b w:val="0"/>
            <w:bCs w:val="0"/>
          </w:rPr>
          <w:fldChar w:fldCharType="end"/>
        </w:r>
      </w:hyperlink>
    </w:p>
    <w:p w14:paraId="393AF5A9" w14:textId="47F7C1C9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17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3-2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UC000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_Toc72235417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25EF14AF" w14:textId="44A8EA14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18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3-3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UC100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_Toc72235418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FF95191" w14:textId="7AE0C9B4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19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3-4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UC200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_Toc72235419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ABB1944" w14:textId="4F08CD60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0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3-5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UC300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_Toc72235420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36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6C52DA0" w14:textId="026FFA0A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1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3-6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_Toc72235421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37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057450EF" w14:textId="2731AA5F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2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3-7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UC400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_Toc72235422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38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A519366" w14:textId="3F0F0DDE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3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3-8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UC410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_Toc72235423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39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0690A133" w14:textId="27009999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4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3-9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UC420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_Toc72235424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40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584DFA4" w14:textId="7DD42FBF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5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3-10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UC420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_Toc72235425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41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058486AD" w14:textId="2C2D8553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6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 xml:space="preserve">3-11 Actor </w:t>
        </w:r>
        <w:r w:rsidR="00886D27" w:rsidRPr="008D2307">
          <w:rPr>
            <w:rStyle w:val="a9"/>
            <w:b w:val="0"/>
            <w:bCs w:val="0"/>
            <w:cs/>
          </w:rPr>
          <w:t xml:space="preserve">ใน </w:t>
        </w:r>
        <w:r w:rsidR="00886D27" w:rsidRPr="008D2307">
          <w:rPr>
            <w:rStyle w:val="a9"/>
            <w:b w:val="0"/>
            <w:bCs w:val="0"/>
          </w:rPr>
          <w:t>UC420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_Toc72235426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43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482F4422" w14:textId="39327EF0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7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3-12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users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ใช้สำหรับเก็บข้อมูลผู้ใช้งาน โดยประกอบไปด้วยฟิลด์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_Toc72235427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855A969" w14:textId="6D2A1153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8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3-13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password_resets </w:t>
        </w:r>
        <w:r w:rsidR="00886D27" w:rsidRPr="008D2307">
          <w:rPr>
            <w:rStyle w:val="a9"/>
            <w:b w:val="0"/>
            <w:bCs w:val="0"/>
            <w:w w:val="95"/>
            <w:cs/>
          </w:rPr>
          <w:t>ใช้สำหรับเก็บข้อมูลเปลี่ยนรหัสผ่าน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_Toc72235428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95111E9" w14:textId="2A4DC342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29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3-14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status_master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ใช้สำหรับเก็บข้อมูลสถานะผู้ใช้งาน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_Toc72235429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628FFA5" w14:textId="6C09C68F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0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3-15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course_type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ใช้สำหรับเก็บข้อมูลประเภทหลักสูตร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_Toc72235430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4DE43B47" w14:textId="57729989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1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3-16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course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ใช้สำหรับเก็บข้อมูลหลักสูตร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_Toc72235431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47C2E092" w14:textId="569F2493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2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3-17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chapter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ใช้สำหรับเก็บข้อมูลบทเรียน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_Toc72235432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1A2E0959" w14:textId="01E86F1A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3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3-18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lesson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ใช้สำหรับเก็บข้อมูลเนื้อหาในบทเรียน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_Toc72235433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66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32959AB" w14:textId="52D49BEA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4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3-19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pretest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ใช้สำหรับเก็บข้อมูลแบบทดสอบก่อนเรียน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_Toc72235434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66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1461FA1F" w14:textId="3DFB7C81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5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3-20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pretest_answer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ใช้สำหรับเก็บข้อมูลคำตอบแบบทดสอบก่อนเรียน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_Toc72235435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66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0DC53AA0" w14:textId="12F53C5D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6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3-21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pretest_result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ใช้สำหรับเก็บข้อมูลการทำแบบทดสอบก่อนเรียน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_Toc72235436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67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266CAEA" w14:textId="1BB7300D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7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3-22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posttest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ใช้สำหรับเก็บข้อมูลแบบทดสอบหลังเรียน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_Toc72235437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67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1C835517" w14:textId="6C6F3E49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8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3-23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posttest_answer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ใช้สำหรับเก็บข้อมูลคำตอบแบบทดสอบหลังเรียน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_Toc72235438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67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5642446" w14:textId="02F512DC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39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3-24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posttest_result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ใช้สำหรับเก็บข้อมูลคำตอบแบบทดสอบหลังเรียน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_Toc72235439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68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1DD0983A" w14:textId="70A51467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0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3-25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 </w:t>
        </w:r>
        <w:r w:rsidR="00886D27" w:rsidRPr="008D2307">
          <w:rPr>
            <w:rStyle w:val="a9"/>
            <w:b w:val="0"/>
            <w:bCs w:val="0"/>
          </w:rPr>
          <w:t xml:space="preserve">register_course </w:t>
        </w:r>
        <w:r w:rsidR="00886D27" w:rsidRPr="008D2307">
          <w:rPr>
            <w:rStyle w:val="a9"/>
            <w:b w:val="0"/>
            <w:bCs w:val="0"/>
            <w:cs/>
          </w:rPr>
          <w:t>ใช้สำหรับเก็บข้อมูลผู้ใช้งาน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_Toc72235440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68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66CBA37" w14:textId="6A09A7E5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1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3-26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ทดสอบการทำงานระบบสมัครสมาชิก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_Toc72235441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153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430C551" w14:textId="76DC1DCA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2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3-27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ทดสอบการทำงานระบบติดตามผลหลักสูตร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_Toc72235442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153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0E0E9F80" w14:textId="5D694168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3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3-28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ทดสอบระบบจัดการผู้ใช้งาน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_Toc72235443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209BAB4" w14:textId="3C09599A" w:rsidR="00886D27" w:rsidRPr="008D2307" w:rsidRDefault="005A27B6" w:rsidP="008D2307">
      <w:pPr>
        <w:pStyle w:val="11"/>
        <w:rPr>
          <w:rStyle w:val="a9"/>
          <w:b w:val="0"/>
          <w:bCs w:val="0"/>
        </w:rPr>
      </w:pPr>
      <w:hyperlink w:anchor="_Toc72235444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3-29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ทดสอบจัดการข้อมูลหลักสูตร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_Toc72235444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154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31D4E132" w14:textId="0FB0465B" w:rsidR="00886D27" w:rsidRPr="008D2307" w:rsidRDefault="00886D27" w:rsidP="008D2307">
      <w:pPr>
        <w:pStyle w:val="11"/>
        <w:rPr>
          <w:cs/>
        </w:rPr>
      </w:pPr>
      <w:r w:rsidRPr="008D2307">
        <w:rPr>
          <w:rFonts w:hint="cs"/>
          <w:cs/>
        </w:rPr>
        <w:lastRenderedPageBreak/>
        <w:t>สารบัญตาราง (ต่อ)</w:t>
      </w:r>
    </w:p>
    <w:p w14:paraId="564AB49F" w14:textId="1CC8DB4F" w:rsidR="00886D27" w:rsidRPr="008D2307" w:rsidRDefault="00886D27" w:rsidP="00886D27">
      <w:pPr>
        <w:tabs>
          <w:tab w:val="center" w:pos="8080"/>
        </w:tabs>
        <w:ind w:firstLine="0"/>
        <w:rPr>
          <w:b/>
          <w:bCs/>
        </w:rPr>
      </w:pPr>
      <w:r w:rsidRPr="008D2307">
        <w:rPr>
          <w:b/>
          <w:bCs/>
          <w:cs/>
        </w:rPr>
        <w:tab/>
      </w:r>
      <w:r w:rsidRPr="008D2307">
        <w:rPr>
          <w:rFonts w:hint="cs"/>
          <w:b/>
          <w:bCs/>
          <w:cs/>
        </w:rPr>
        <w:t>หน้า</w:t>
      </w:r>
    </w:p>
    <w:p w14:paraId="2A4C76FD" w14:textId="3CE23128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5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3-30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ทดสอบระบบจัดการข้อมูลส่วนตัว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_Toc72235445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27D9B74" w14:textId="19D9E764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6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3-31</w:t>
        </w:r>
        <w:r w:rsidR="00886D27" w:rsidRPr="008D2307">
          <w:rPr>
            <w:rStyle w:val="a9"/>
            <w:b w:val="0"/>
            <w:bCs w:val="0"/>
            <w:cs/>
          </w:rPr>
          <w:t xml:space="preserve"> ทดสอบระบบศึกษาในหลักสูตร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_Toc72235446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155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37C19F49" w14:textId="161D53C4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7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3-32</w:t>
        </w:r>
        <w:r w:rsidR="00886D27" w:rsidRPr="008D2307">
          <w:rPr>
            <w:rStyle w:val="a9"/>
            <w:b w:val="0"/>
            <w:bCs w:val="0"/>
            <w:cs/>
          </w:rPr>
          <w:t xml:space="preserve"> ตารางแปลความหมายการประเมินความ</w:t>
        </w:r>
        <w:r w:rsidR="0095484C">
          <w:rPr>
            <w:rStyle w:val="a9"/>
            <w:rFonts w:hint="cs"/>
            <w:b w:val="0"/>
            <w:bCs w:val="0"/>
            <w:cs/>
          </w:rPr>
          <w:t>พึ</w:t>
        </w:r>
        <w:r w:rsidR="00886D27" w:rsidRPr="008D2307">
          <w:rPr>
            <w:rStyle w:val="a9"/>
            <w:b w:val="0"/>
            <w:bCs w:val="0"/>
            <w:cs/>
          </w:rPr>
          <w:t>งพอใจ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_Toc72235447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158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1A088DD0" w14:textId="2CACE8BE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8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3-33</w:t>
        </w:r>
        <w:r w:rsidR="00886D27" w:rsidRPr="008D2307">
          <w:rPr>
            <w:rStyle w:val="a9"/>
            <w:b w:val="0"/>
            <w:bCs w:val="0"/>
            <w:cs/>
          </w:rPr>
          <w:t xml:space="preserve"> แผนการดำเนินงาน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_Toc72235448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159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5351351" w14:textId="69A418CA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49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4-1</w:t>
        </w:r>
        <w:r w:rsidR="00886D27" w:rsidRPr="008D2307">
          <w:rPr>
            <w:rStyle w:val="a9"/>
            <w:b w:val="0"/>
            <w:bCs w:val="0"/>
            <w:cs/>
          </w:rPr>
          <w:t xml:space="preserve"> ผลการประเมินคุณภาพด้านการใช้งานของระบบ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_Toc72235449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180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032F173" w14:textId="62FC2254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50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4-2</w:t>
        </w:r>
        <w:r w:rsidR="00886D27" w:rsidRPr="008D2307">
          <w:rPr>
            <w:rStyle w:val="a9"/>
            <w:b w:val="0"/>
            <w:bCs w:val="0"/>
            <w:cs/>
          </w:rPr>
          <w:t xml:space="preserve"> ผลการประเมินคุณภาพด้านการแสดงผล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_Toc72235450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180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6D65BF9C" w14:textId="77813A47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51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4-3</w:t>
        </w:r>
        <w:r w:rsidR="00886D27" w:rsidRPr="008D2307">
          <w:rPr>
            <w:rStyle w:val="a9"/>
            <w:b w:val="0"/>
            <w:bCs w:val="0"/>
            <w:cs/>
          </w:rPr>
          <w:t xml:space="preserve"> ผลการประเมินคุณภาพด้านการใช้ประโยชน์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_Toc72235451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181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7374C72B" w14:textId="7394F3CD" w:rsidR="00886D27" w:rsidRPr="008D2307" w:rsidRDefault="005A27B6" w:rsidP="008D2307">
      <w:pPr>
        <w:pStyle w:val="11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8"/>
        </w:rPr>
      </w:pPr>
      <w:hyperlink w:anchor="_Toc72235452" w:history="1">
        <w:r w:rsidR="00886D27" w:rsidRPr="008D2307">
          <w:rPr>
            <w:rStyle w:val="a9"/>
            <w:b w:val="0"/>
            <w:bCs w:val="0"/>
            <w:cs/>
          </w:rPr>
          <w:t xml:space="preserve">ตารางที่ </w:t>
        </w:r>
        <w:r w:rsidR="00886D27" w:rsidRPr="008D2307">
          <w:rPr>
            <w:rStyle w:val="a9"/>
            <w:b w:val="0"/>
            <w:bCs w:val="0"/>
          </w:rPr>
          <w:t>4-4</w:t>
        </w:r>
        <w:r w:rsidR="00886D27" w:rsidRPr="008D2307">
          <w:rPr>
            <w:rStyle w:val="a9"/>
            <w:b w:val="0"/>
            <w:bCs w:val="0"/>
            <w:cs/>
          </w:rPr>
          <w:t xml:space="preserve"> ผลการประเมินคุณภาพ 3 ด้าน</w:t>
        </w:r>
        <w:r w:rsidR="00886D27" w:rsidRPr="008D2307">
          <w:rPr>
            <w:b w:val="0"/>
            <w:bCs w:val="0"/>
            <w:webHidden/>
          </w:rPr>
          <w:tab/>
        </w:r>
        <w:r w:rsidR="00886D27" w:rsidRPr="008D2307">
          <w:rPr>
            <w:rStyle w:val="a9"/>
            <w:b w:val="0"/>
            <w:bCs w:val="0"/>
          </w:rPr>
          <w:fldChar w:fldCharType="begin"/>
        </w:r>
        <w:r w:rsidR="00886D27" w:rsidRPr="008D2307">
          <w:rPr>
            <w:b w:val="0"/>
            <w:bCs w:val="0"/>
            <w:webHidden/>
          </w:rPr>
          <w:instrText xml:space="preserve"> PAGEREF _Toc72235452 \h </w:instrText>
        </w:r>
        <w:r w:rsidR="00886D27" w:rsidRPr="008D2307">
          <w:rPr>
            <w:rStyle w:val="a9"/>
            <w:b w:val="0"/>
            <w:bCs w:val="0"/>
          </w:rPr>
        </w:r>
        <w:r w:rsidR="00886D27" w:rsidRPr="008D2307">
          <w:rPr>
            <w:rStyle w:val="a9"/>
            <w:b w:val="0"/>
            <w:bCs w:val="0"/>
          </w:rPr>
          <w:fldChar w:fldCharType="separate"/>
        </w:r>
        <w:r w:rsidR="00024D58">
          <w:rPr>
            <w:b w:val="0"/>
            <w:bCs w:val="0"/>
            <w:webHidden/>
            <w:cs/>
          </w:rPr>
          <w:t>181</w:t>
        </w:r>
        <w:r w:rsidR="00886D27" w:rsidRPr="008D2307">
          <w:rPr>
            <w:rStyle w:val="a9"/>
            <w:b w:val="0"/>
            <w:bCs w:val="0"/>
          </w:rPr>
          <w:fldChar w:fldCharType="end"/>
        </w:r>
      </w:hyperlink>
    </w:p>
    <w:p w14:paraId="5B217587" w14:textId="6209B46E" w:rsidR="004359B7" w:rsidRPr="00607B11" w:rsidRDefault="00886D27">
      <w:pPr>
        <w:ind w:firstLine="0"/>
        <w:jc w:val="left"/>
        <w:rPr>
          <w:cs/>
        </w:rPr>
      </w:pPr>
      <w:r w:rsidRPr="008D2307">
        <w:rPr>
          <w:noProof/>
          <w:color w:val="000000" w:themeColor="text1"/>
          <w:cs/>
        </w:rPr>
        <w:fldChar w:fldCharType="end"/>
      </w:r>
    </w:p>
    <w:p w14:paraId="12B9FD44" w14:textId="4F6A3FFD" w:rsidR="004359B7" w:rsidRDefault="004359B7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3A259C8F" w14:textId="77777777" w:rsidR="004359B7" w:rsidRDefault="004359B7" w:rsidP="004359B7">
      <w:pPr>
        <w:tabs>
          <w:tab w:val="left" w:pos="284"/>
        </w:tabs>
        <w:sectPr w:rsidR="004359B7" w:rsidSect="000D31B1">
          <w:headerReference w:type="default" r:id="rId11"/>
          <w:footerReference w:type="default" r:id="rId12"/>
          <w:pgSz w:w="11906" w:h="16838"/>
          <w:pgMar w:top="2160" w:right="1440" w:bottom="1440" w:left="2160" w:header="1440" w:footer="706" w:gutter="0"/>
          <w:pgNumType w:fmt="thaiLetters" w:start="4"/>
          <w:cols w:space="708"/>
          <w:docGrid w:linePitch="435"/>
        </w:sectPr>
      </w:pPr>
    </w:p>
    <w:p w14:paraId="29E258B8" w14:textId="77777777" w:rsidR="00D738EA" w:rsidRPr="00C76D8F" w:rsidRDefault="00D738EA" w:rsidP="00D738EA">
      <w:pPr>
        <w:pStyle w:val="1"/>
        <w:tabs>
          <w:tab w:val="left" w:pos="426"/>
        </w:tabs>
      </w:pPr>
      <w:r>
        <w:rPr>
          <w:cs/>
        </w:rPr>
        <w:lastRenderedPageBreak/>
        <w:br/>
      </w:r>
      <w:bookmarkStart w:id="2" w:name="_Toc51838598"/>
      <w:bookmarkStart w:id="3" w:name="_Toc51840112"/>
      <w:bookmarkStart w:id="4" w:name="_Toc70508765"/>
      <w:bookmarkStart w:id="5" w:name="_Toc70514011"/>
      <w:bookmarkStart w:id="6" w:name="_Toc72270011"/>
      <w:r>
        <w:rPr>
          <w:rFonts w:hint="cs"/>
          <w:cs/>
        </w:rPr>
        <w:t>บทนำ</w:t>
      </w:r>
      <w:bookmarkEnd w:id="2"/>
      <w:bookmarkEnd w:id="3"/>
      <w:bookmarkEnd w:id="4"/>
      <w:bookmarkEnd w:id="5"/>
      <w:bookmarkEnd w:id="6"/>
    </w:p>
    <w:p w14:paraId="6B725997" w14:textId="77777777" w:rsidR="00D738EA" w:rsidRDefault="00D738EA" w:rsidP="00A82DCC">
      <w:pPr>
        <w:pStyle w:val="2"/>
      </w:pPr>
      <w:bookmarkStart w:id="7" w:name="_Toc51838599"/>
      <w:bookmarkStart w:id="8" w:name="_Toc51840113"/>
      <w:r>
        <w:rPr>
          <w:rFonts w:hint="cs"/>
          <w:cs/>
        </w:rPr>
        <w:t xml:space="preserve"> </w:t>
      </w:r>
      <w:bookmarkStart w:id="9" w:name="_Toc70508766"/>
      <w:bookmarkStart w:id="10" w:name="_Toc70514012"/>
      <w:bookmarkStart w:id="11" w:name="_Toc72270012"/>
      <w:r>
        <w:rPr>
          <w:cs/>
        </w:rPr>
        <w:t>ความเป็นมาและความสำคัญของปัญหา</w:t>
      </w:r>
      <w:bookmarkEnd w:id="7"/>
      <w:bookmarkEnd w:id="8"/>
      <w:bookmarkEnd w:id="9"/>
      <w:bookmarkEnd w:id="10"/>
      <w:bookmarkEnd w:id="11"/>
    </w:p>
    <w:p w14:paraId="08318C63" w14:textId="77777777" w:rsidR="008D6D72" w:rsidRPr="003D5154" w:rsidRDefault="008D6D72" w:rsidP="008D6D72">
      <w:pPr>
        <w:tabs>
          <w:tab w:val="left" w:pos="284"/>
        </w:tabs>
      </w:pPr>
      <w:bookmarkStart w:id="12" w:name="_Toc51838600"/>
      <w:bookmarkStart w:id="13" w:name="_Toc51840114"/>
      <w:bookmarkStart w:id="14" w:name="_Toc70508767"/>
      <w:bookmarkStart w:id="15" w:name="_Toc70514013"/>
      <w:bookmarkStart w:id="16" w:name="_Toc72270013"/>
      <w:r w:rsidRPr="003D5154">
        <w:rPr>
          <w:cs/>
        </w:rPr>
        <w:t>"</w:t>
      </w:r>
      <w:r w:rsidRPr="003D5154">
        <w:t>COVID-</w:t>
      </w:r>
      <w:r w:rsidRPr="003D5154">
        <w:rPr>
          <w:cs/>
        </w:rPr>
        <w:t>19" (โควิด-19) เป็นโรคอุบัติใหม่ที่เริ่มระบาดทั่วโลกในเดือนธันวาคม ปีพ.ศ.2562 โดยได้รับรายงานครั้งแรกจากนครอู่ฮั่น มณฑลหูเป๋ย สาธารณรัฐประชาชนจีน พบผู้ป่วยจำนวนมากมีอาการไข้สูง ไอแห้ง อ่อนเพลีย และมีอาการปอดอักเสบโดยไม่ทราบสาเหตุอาการดังกล่าวเกิดจากโค</w:t>
      </w:r>
      <w:proofErr w:type="spellStart"/>
      <w:r w:rsidRPr="003D5154">
        <w:rPr>
          <w:cs/>
        </w:rPr>
        <w:t>โร</w:t>
      </w:r>
      <w:proofErr w:type="spellEnd"/>
      <w:r w:rsidRPr="003D5154">
        <w:rPr>
          <w:cs/>
        </w:rPr>
        <w:t>นาไวรัสสายพันธุ์ใหม่ องค์การอนามัยโลกได้ประกาศชื่อโรคนี้อย่างเป็นทางการเมื่อวันที่ 11 กุมภาพันธ์ 2563 ว่า "</w:t>
      </w:r>
      <w:r w:rsidRPr="003D5154">
        <w:t xml:space="preserve">Coronavirus Disease </w:t>
      </w:r>
      <w:r w:rsidRPr="003D5154">
        <w:rPr>
          <w:cs/>
        </w:rPr>
        <w:t>2019" ต่อมาพบการระบาดเป็นวงกว้างมากกว่า 100 ประเทศทั่วโลกในระยะเวลาอันรวดเร็ว (</w:t>
      </w:r>
      <w:proofErr w:type="spellStart"/>
      <w:r w:rsidRPr="003D5154">
        <w:t>WHOThailand</w:t>
      </w:r>
      <w:proofErr w:type="spellEnd"/>
      <w:r w:rsidRPr="003D5154">
        <w:t xml:space="preserve">, </w:t>
      </w:r>
      <w:r w:rsidRPr="003D5154">
        <w:rPr>
          <w:cs/>
        </w:rPr>
        <w:t>2020) และประเทศไทยได้ประกาศให้โรคติดเชื้อไวรัสโค</w:t>
      </w:r>
      <w:proofErr w:type="spellStart"/>
      <w:r w:rsidRPr="003D5154">
        <w:rPr>
          <w:cs/>
        </w:rPr>
        <w:t>โร</w:t>
      </w:r>
      <w:proofErr w:type="spellEnd"/>
      <w:r w:rsidRPr="003D5154">
        <w:rPr>
          <w:cs/>
        </w:rPr>
        <w:t>นา 2019 เป็นโรคติดต่ออันตรายตาม พระราชบัญญัติโรคติดต่อ พ.ศ. 2558 ที่ต้องมีการเฝ้าระวัง ป้องกันและควบคุมโรคอย่างเข้มงวด โดยตรวจพบผู้ป่วยมีอัตราการติดเชื้อเพิ่มมากขึ้นถึง 3</w:t>
      </w:r>
      <w:r w:rsidRPr="003D5154">
        <w:t xml:space="preserve">, </w:t>
      </w:r>
      <w:r w:rsidRPr="003D5154">
        <w:rPr>
          <w:cs/>
        </w:rPr>
        <w:t>716 คนหรืออัตราการเพิ่มขึ้นของผู้ติดเชื้อ 10-15คน/วัน ทั้งนี้ รัฐบาลได้ประกาศสถานการณ์ฉุกเฉินเมื่อวันที่ 25 มีนาคม 2563 เพื่อเป็นการป้องกันและควบคุมการระบาดของโรคโควิด-19 โดย</w:t>
      </w:r>
    </w:p>
    <w:p w14:paraId="6FE37972" w14:textId="77777777" w:rsidR="008D6D72" w:rsidRDefault="008D6D72" w:rsidP="008D6D72">
      <w:pPr>
        <w:tabs>
          <w:tab w:val="left" w:pos="284"/>
        </w:tabs>
        <w:rPr>
          <w:cs/>
        </w:rPr>
      </w:pPr>
      <w:r w:rsidRPr="003D5154">
        <w:rPr>
          <w:cs/>
        </w:rPr>
        <w:t>กำหนดแนวทางการป้องกันโรคด้วยการงดการเดินทางไปที่ชุมชน การเว้นระยะห่างทางสังคม</w:t>
      </w:r>
      <w:r w:rsidRPr="003D5154">
        <w:t xml:space="preserve">(Social Distancing) </w:t>
      </w:r>
      <w:r w:rsidRPr="003D5154">
        <w:rPr>
          <w:cs/>
        </w:rPr>
        <w:t>ใส่หน้ากากอนามัย ล้างมือบ่อย ๆ และปฏิบัติตามคำแนะนำเกี่ยวกับอนามัยทางเดินหายใจ (กรมควบคุมโรค</w:t>
      </w:r>
      <w:r w:rsidRPr="003D5154">
        <w:t xml:space="preserve">, 2563) </w:t>
      </w:r>
      <w:r w:rsidRPr="003D5154">
        <w:rPr>
          <w:cs/>
        </w:rPr>
        <w:t>สถานการณ์การระบาดดังกล่าวส่งผลต่อการดำเนินชีวิตของบุคคลในสังคมหลายๆด้าน ได้แก่ ด้านสังคม ด้านเศรษฐกิจ และด้านการศึกษา</w:t>
      </w:r>
      <w:r w:rsidRPr="00833267">
        <w:tab/>
      </w:r>
    </w:p>
    <w:p w14:paraId="04B6EF32" w14:textId="77777777" w:rsidR="008D6D72" w:rsidRDefault="008D6D72" w:rsidP="008D6D72">
      <w:pPr>
        <w:tabs>
          <w:tab w:val="left" w:pos="284"/>
        </w:tabs>
      </w:pPr>
      <w:r>
        <w:rPr>
          <w:cs/>
        </w:rPr>
        <w:tab/>
      </w:r>
      <w:r w:rsidRPr="00DC0EBC">
        <w:rPr>
          <w:cs/>
        </w:rPr>
        <w:t xml:space="preserve">การเรียนการสอนออนไลน์ภายใต้สถานการณ์ระบาดไวรัส </w:t>
      </w:r>
      <w:r w:rsidRPr="00DC0EBC">
        <w:t>COVID-</w:t>
      </w:r>
      <w:r w:rsidRPr="00DC0EBC">
        <w:rPr>
          <w:cs/>
        </w:rPr>
        <w:t>19 ที่ได้กล่าวว่าปัญหาความขาดแคลนโครงสร้างพื้นฐานด้านเทคโนโลยีเป็นอุปสรรคต่อการเรียนการสอนออนไลน์ หรือนักศึกษาที่มีการเดินทางกลับภูมิลำเนาไม่สามารถจัดการเสียงรบกวนจากภายนอกได้ ไม่ว่าจะเป็นเสียงรบกวนจากผู้ปกครองสภาพแวดล้อมรอบข้าง ณ ช่วงเวลาขณะนั้น เช่น เสียงรถยนต์ เสียงนกร้อง หรือเสียงสนทนาจากด้านนอกส่งผลให้นักศึกษาเสียสมาธิจากการเรียนได้ง่าย และรวมไปถึงความไม่เสถียรภาพของอินเตอร์เน็ต นักศึกษาบางส่วน</w:t>
      </w:r>
      <w:r>
        <w:rPr>
          <w:rFonts w:hint="cs"/>
          <w:cs/>
        </w:rPr>
        <w:t>ที่ไม่สามารถเดินทางกลับภูมิลำเนาหรือที่อยู่ตามหอพักนั้น สามารถจัดการเสียงรบกวนจากสภาพแวดล้อมรอบข้าง ณ ช่วงเวลานั้นได้ มีความสะดวกมากกว่าภูมิลำเนาแต่ทั้งนี้ทั้งนั้นนักศึกษาก็อาจจะมีความเสี่ยงในการใช้ชีวิตประจำวันอยู่พอสมควร</w:t>
      </w:r>
    </w:p>
    <w:p w14:paraId="7903107A" w14:textId="77777777" w:rsidR="008D6D72" w:rsidRPr="00833267" w:rsidRDefault="008D6D72" w:rsidP="008D6D72">
      <w:pPr>
        <w:tabs>
          <w:tab w:val="left" w:pos="284"/>
        </w:tabs>
        <w:rPr>
          <w:color w:val="231F20"/>
        </w:rPr>
      </w:pPr>
      <w:r w:rsidRPr="003B7788">
        <w:rPr>
          <w:cs/>
        </w:rPr>
        <w:t>การกักกันเพื่อสังเกตอาการในหอพัก รีสอร</w:t>
      </w:r>
      <w:proofErr w:type="spellStart"/>
      <w:r w:rsidRPr="003B7788">
        <w:rPr>
          <w:cs/>
        </w:rPr>
        <w:t>์ท</w:t>
      </w:r>
      <w:proofErr w:type="spellEnd"/>
      <w:r w:rsidRPr="003B7788">
        <w:rPr>
          <w:cs/>
        </w:rPr>
        <w:t xml:space="preserve"> (</w:t>
      </w:r>
      <w:r w:rsidRPr="003B7788">
        <w:t xml:space="preserve">Quarantine) </w:t>
      </w:r>
      <w:r w:rsidRPr="003B7788">
        <w:rPr>
          <w:cs/>
        </w:rPr>
        <w:t>และการคุมไว้สังเกตเป็นการแยกผู้เข้าพักที่มีสุขภาพดี</w:t>
      </w:r>
      <w:r>
        <w:rPr>
          <w:rFonts w:hint="cs"/>
          <w:cs/>
        </w:rPr>
        <w:t xml:space="preserve"> ที่</w:t>
      </w:r>
      <w:r w:rsidRPr="003B7788">
        <w:rPr>
          <w:cs/>
        </w:rPr>
        <w:t>มาจากพื้นที่ที่มีการระบาดต่อเนื่องของโรคติดเชื้อไวรัสโค</w:t>
      </w:r>
      <w:proofErr w:type="spellStart"/>
      <w:r w:rsidRPr="003B7788">
        <w:rPr>
          <w:cs/>
        </w:rPr>
        <w:t>โร</w:t>
      </w:r>
      <w:proofErr w:type="spellEnd"/>
      <w:r w:rsidRPr="003B7788">
        <w:rPr>
          <w:cs/>
        </w:rPr>
        <w:t>นา 2019 หรือโรคโควิด-19 ตามรายงานขององค์การอนามัยโลก โดยยังไม่พ้นระยะเวลา 14 วัน รวมถึงผู้ที่มีประวัติ</w:t>
      </w:r>
      <w:r w:rsidRPr="003B7788">
        <w:rPr>
          <w:cs/>
        </w:rPr>
        <w:lastRenderedPageBreak/>
        <w:t>สัมผัสใกล้ชิดกับผู้ป่วยโรคโควิด-19 ในช่วงที่มีการแพร่เชื้อ จึงจำเป็นที่ต้องเฝ้าสังเกตอาการผู้สัมผัส เป็นเวลา 14 วัน เพื่อให้</w:t>
      </w:r>
      <w:proofErr w:type="spellStart"/>
      <w:r w:rsidRPr="003B7788">
        <w:rPr>
          <w:cs/>
        </w:rPr>
        <w:t>แน</w:t>
      </w:r>
      <w:proofErr w:type="spellEnd"/>
      <w:r w:rsidRPr="003B7788">
        <w:rPr>
          <w:cs/>
        </w:rPr>
        <w:t>ใจว่าผู้สัมผัสไม่ติดเชื้อ หรือ ถ้ามีอาการป่วย จะได้ส่งไปตรวจรักษาที่โรงพยาบาลได้อย่างรวดเร็วและปลอดภัย ลดการแพร่กระจายเชื้อสู่ผู้อื่น และจำเป็นต้องกักกันเพื่อสังเกตอาการอย่างน้อย 14 วัน ตามมาตรการที่กระทรวงสาธารณสุขกำหนด</w:t>
      </w:r>
    </w:p>
    <w:p w14:paraId="059C04D2" w14:textId="19FB9DEC" w:rsidR="008D6D72" w:rsidRDefault="008D6D72" w:rsidP="008D6D72">
      <w:pPr>
        <w:tabs>
          <w:tab w:val="left" w:pos="284"/>
        </w:tabs>
        <w:rPr>
          <w:color w:val="231F20"/>
          <w:cs/>
        </w:rPr>
      </w:pPr>
      <w:r w:rsidRPr="00833267">
        <w:rPr>
          <w:color w:val="231F20"/>
        </w:rPr>
        <w:tab/>
      </w:r>
      <w:r w:rsidRPr="00DE722D">
        <w:rPr>
          <w:color w:val="FFFFFF"/>
          <w:cs/>
        </w:rPr>
        <w:t>กก</w:t>
      </w:r>
      <w:r w:rsidRPr="00DE722D">
        <w:rPr>
          <w:color w:val="231F20"/>
          <w:cs/>
        </w:rPr>
        <w:t>จากเหตุการณ์ดังกล่าวผู้จัดทำปริญญานิพนธ์จึงสนใจที่จะพัฒนา</w:t>
      </w:r>
      <w:bookmarkStart w:id="17" w:name="_Hlk81945124"/>
      <w:r w:rsidRPr="00DE722D">
        <w:rPr>
          <w:color w:val="231F20"/>
          <w:cs/>
        </w:rPr>
        <w:t xml:space="preserve">แอปติดตามการกักตัวของนักศึกษามหาวิทยาลัยเทคโนโลยีพระจอมเกล้าพระนครเหนือ </w:t>
      </w:r>
      <w:bookmarkEnd w:id="17"/>
      <w:r w:rsidRPr="00DE722D">
        <w:rPr>
          <w:color w:val="231F20"/>
          <w:cs/>
        </w:rPr>
        <w:t>เพื่อเป็นอีกหนึ่งแนวทางการช่วยเหลือนักศึกษาที่มีความเสี่ยงสูงหรือได้รับผลกระทบที่เกิดขึ้นจากการแพร่ระบาดของเชื้อโรคไวรัสโค</w:t>
      </w:r>
      <w:proofErr w:type="spellStart"/>
      <w:r w:rsidRPr="00DE722D">
        <w:rPr>
          <w:color w:val="231F20"/>
          <w:cs/>
        </w:rPr>
        <w:t>โร</w:t>
      </w:r>
      <w:proofErr w:type="spellEnd"/>
      <w:r w:rsidRPr="00DE722D">
        <w:rPr>
          <w:color w:val="231F20"/>
          <w:cs/>
        </w:rPr>
        <w:t>นาและวิธีการรับมือการกักตัว เพราะนักศึกษาบางคนอาจจะไม่ได้รับการช่วยเหลือหรืออาจจะเป็นนักศึกษาที่อยู่ตามหอพักและมีความเสี่ยงสูงจึงไม่สามารถออกจากหอพักได้ผู้จัดทำจึงได้พัฒนาแอปนี้ขึ้นมา</w:t>
      </w:r>
    </w:p>
    <w:p w14:paraId="76B9EB08" w14:textId="77777777" w:rsidR="00326BF6" w:rsidRDefault="00326BF6" w:rsidP="00A82DCC">
      <w:pPr>
        <w:pStyle w:val="2"/>
      </w:pPr>
      <w:r>
        <w:rPr>
          <w:cs/>
        </w:rPr>
        <w:t>วัตถุประสงค์</w:t>
      </w:r>
      <w:r>
        <w:rPr>
          <w:rFonts w:hint="cs"/>
          <w:cs/>
        </w:rPr>
        <w:t>ของโครงงาน</w:t>
      </w:r>
    </w:p>
    <w:p w14:paraId="557A928F" w14:textId="77777777" w:rsidR="00326BF6" w:rsidRDefault="00326BF6" w:rsidP="00707B1A">
      <w:pPr>
        <w:pStyle w:val="3"/>
      </w:pPr>
      <w:r w:rsidRPr="00ED0245">
        <w:rPr>
          <w:cs/>
        </w:rPr>
        <w:t>เพื่อพัฒนาแอปติดตามการกักตัวของนักศึกษามหาวิทยาลัยเทคโนโลยีพระจอมเกล้าพระนครเหนือ</w:t>
      </w:r>
    </w:p>
    <w:p w14:paraId="5A554D24" w14:textId="5EA18C1F" w:rsidR="00326BF6" w:rsidRDefault="00326BF6" w:rsidP="00707B1A">
      <w:pPr>
        <w:pStyle w:val="3"/>
      </w:pPr>
      <w:r w:rsidRPr="00ED0245">
        <w:rPr>
          <w:cs/>
        </w:rPr>
        <w:t>เพื่อเพิ่มช่องทางการช่วยเหลือนักศึกษามหาวิทยาลัยเทคโนโลยีพระจอมเกล้าพระนครเหนืออีกหนึ่งแนวทาง</w:t>
      </w:r>
    </w:p>
    <w:p w14:paraId="12BFF4D9" w14:textId="1F93AFDF" w:rsidR="00326BF6" w:rsidRDefault="00326BF6" w:rsidP="00A82DCC">
      <w:pPr>
        <w:pStyle w:val="2"/>
      </w:pPr>
      <w:bookmarkStart w:id="18" w:name="_Toc51838602"/>
      <w:bookmarkStart w:id="19" w:name="_Toc51840116"/>
      <w:bookmarkStart w:id="20" w:name="_Toc70508768"/>
      <w:bookmarkStart w:id="21" w:name="_Toc70514014"/>
      <w:bookmarkStart w:id="22" w:name="_Toc72270014"/>
      <w:r>
        <w:rPr>
          <w:cs/>
        </w:rPr>
        <w:t>ขอบเขต</w:t>
      </w:r>
      <w:bookmarkEnd w:id="18"/>
      <w:bookmarkEnd w:id="19"/>
      <w:bookmarkEnd w:id="20"/>
      <w:bookmarkEnd w:id="21"/>
      <w:r>
        <w:rPr>
          <w:rFonts w:hint="cs"/>
          <w:cs/>
        </w:rPr>
        <w:t>ของโครงงาน</w:t>
      </w:r>
      <w:bookmarkEnd w:id="22"/>
    </w:p>
    <w:p w14:paraId="6920DEB4" w14:textId="77777777" w:rsidR="00326BF6" w:rsidRDefault="00326BF6" w:rsidP="00707B1A">
      <w:pPr>
        <w:pStyle w:val="3"/>
      </w:pPr>
      <w:r w:rsidRPr="00ED0245">
        <w:rPr>
          <w:cs/>
        </w:rPr>
        <w:t>ผู้ใช้งานระบบแบ่งออกตามสิทธิ์การเข้าถึง</w:t>
      </w:r>
    </w:p>
    <w:p w14:paraId="2D0C903C" w14:textId="77777777" w:rsidR="00326BF6" w:rsidRDefault="00326BF6" w:rsidP="00326BF6">
      <w:pPr>
        <w:pStyle w:val="4"/>
        <w:ind w:firstLine="652"/>
      </w:pPr>
      <w:r w:rsidRPr="00452B36">
        <w:rPr>
          <w:cs/>
        </w:rPr>
        <w:t>นักศึกษามหาวิทยาลัยเทคโนโลยีพระจอมเกล้าพระนครเหนือ สามารถเข้าถึงข้อมูล จัดการข้อมูลส่วนตัว คู่มือรับมือโควิด คู่มือการกักตัว สถานที่ตรวจเชื้อโควิด โรงพยาบาลที่อยู่ใกล้ การประชาสัมพันธ์ การเพิ่ม ลบ แก้ไขข้อมูลส่วนตัว</w:t>
      </w:r>
    </w:p>
    <w:p w14:paraId="56061667" w14:textId="77777777" w:rsidR="00326BF6" w:rsidRPr="00452B36" w:rsidRDefault="00326BF6" w:rsidP="00326BF6">
      <w:pPr>
        <w:pStyle w:val="4"/>
        <w:ind w:firstLine="652"/>
      </w:pPr>
      <w:r w:rsidRPr="00452B36">
        <w:rPr>
          <w:cs/>
        </w:rPr>
        <w:t>เจ้าหน้าที่มหาวิทยาลัยเทคโนโลยีพระจอมเกล้าพระนครเหนือ สามารถดูสถานะของนักศึกษา ทั่วไป กักตัว ติดเชื้อ รักษาหายแล้วและไม่ติดเชื้อ</w:t>
      </w:r>
    </w:p>
    <w:p w14:paraId="429647A2" w14:textId="77777777" w:rsidR="00326BF6" w:rsidRDefault="00326BF6" w:rsidP="00707B1A">
      <w:pPr>
        <w:pStyle w:val="3"/>
      </w:pPr>
      <w:r w:rsidRPr="00452B36">
        <w:rPr>
          <w:cs/>
        </w:rPr>
        <w:t xml:space="preserve">ระบบล็อกอิน เป็นระบบที่เข้าใช้งานตามสิทธิ์การใช้งานมีข้อมูลโดยใช้ </w:t>
      </w:r>
      <w:r w:rsidRPr="00452B36">
        <w:t xml:space="preserve">ICIT Account </w:t>
      </w:r>
      <w:r w:rsidRPr="00452B36">
        <w:rPr>
          <w:cs/>
        </w:rPr>
        <w:t>ดังนี้</w:t>
      </w:r>
    </w:p>
    <w:p w14:paraId="1A46E001" w14:textId="77777777" w:rsidR="00326BF6" w:rsidRDefault="00326BF6" w:rsidP="00326BF6">
      <w:pPr>
        <w:pStyle w:val="4"/>
        <w:ind w:firstLine="652"/>
      </w:pPr>
      <w:r>
        <w:t xml:space="preserve"> </w:t>
      </w:r>
      <w:r w:rsidRPr="00452B36">
        <w:rPr>
          <w:cs/>
        </w:rPr>
        <w:t>สิทธิ์นักศึกษามหาวิทยาลัยเทคโนโลยีพระจอมเกล้าพระนครเหนือ</w:t>
      </w:r>
    </w:p>
    <w:p w14:paraId="2C0C4B26" w14:textId="77777777" w:rsidR="00326BF6" w:rsidRPr="00A32798" w:rsidRDefault="00326BF6" w:rsidP="00326BF6">
      <w:pPr>
        <w:pStyle w:val="4"/>
        <w:ind w:firstLine="652"/>
      </w:pPr>
      <w:r>
        <w:t xml:space="preserve"> </w:t>
      </w:r>
      <w:r w:rsidRPr="00452B36">
        <w:rPr>
          <w:cs/>
        </w:rPr>
        <w:t>สิทธิเจ้าหน้าที่มหาวิทยาลัยเทคโนโลยีพระจอมเกล้าพระนครเหนือ</w:t>
      </w:r>
    </w:p>
    <w:p w14:paraId="768977A5" w14:textId="77777777" w:rsidR="00326BF6" w:rsidRPr="00326BF6" w:rsidRDefault="00326BF6" w:rsidP="00326BF6"/>
    <w:p w14:paraId="64E6212D" w14:textId="77777777" w:rsidR="00326BF6" w:rsidRDefault="00326BF6" w:rsidP="008D6D72">
      <w:pPr>
        <w:tabs>
          <w:tab w:val="left" w:pos="284"/>
        </w:tabs>
        <w:rPr>
          <w:color w:val="231F20"/>
        </w:rPr>
      </w:pPr>
    </w:p>
    <w:bookmarkEnd w:id="12"/>
    <w:bookmarkEnd w:id="13"/>
    <w:bookmarkEnd w:id="14"/>
    <w:bookmarkEnd w:id="15"/>
    <w:bookmarkEnd w:id="16"/>
    <w:p w14:paraId="29C8474F" w14:textId="543076BF" w:rsidR="00D738EA" w:rsidRDefault="006D772F" w:rsidP="00707B1A">
      <w:pPr>
        <w:pStyle w:val="3"/>
      </w:pPr>
      <w:r w:rsidRPr="006D772F">
        <w:rPr>
          <w:cs/>
        </w:rPr>
        <w:lastRenderedPageBreak/>
        <w:t>ระบบการเข้าถึงข้อมูลของนักศึกษา</w:t>
      </w:r>
    </w:p>
    <w:p w14:paraId="44365687" w14:textId="224B6301" w:rsidR="00A32798" w:rsidRDefault="006D772F" w:rsidP="00A32798">
      <w:pPr>
        <w:pStyle w:val="4"/>
        <w:ind w:firstLine="652"/>
      </w:pPr>
      <w:r w:rsidRPr="006D772F">
        <w:rPr>
          <w:cs/>
        </w:rPr>
        <w:t>คู่มือโควิด</w:t>
      </w:r>
    </w:p>
    <w:p w14:paraId="7BA7A28D" w14:textId="1DD8AA21" w:rsidR="00A32798" w:rsidRDefault="006D772F" w:rsidP="00A32798">
      <w:pPr>
        <w:pStyle w:val="4"/>
        <w:ind w:firstLine="652"/>
      </w:pPr>
      <w:r w:rsidRPr="006D772F">
        <w:rPr>
          <w:cs/>
        </w:rPr>
        <w:t>คู่มือโควิดการกักตัว</w:t>
      </w:r>
    </w:p>
    <w:p w14:paraId="1C03769A" w14:textId="0B0E85AD" w:rsidR="006D772F" w:rsidRDefault="006D772F" w:rsidP="006D772F">
      <w:pPr>
        <w:pStyle w:val="4"/>
        <w:ind w:firstLine="652"/>
      </w:pPr>
      <w:r w:rsidRPr="006D772F">
        <w:rPr>
          <w:cs/>
        </w:rPr>
        <w:t>สถานที่ตรวจเชื้อโควิด</w:t>
      </w:r>
    </w:p>
    <w:p w14:paraId="7F58C1EF" w14:textId="29D92B89" w:rsidR="006D772F" w:rsidRDefault="006D772F" w:rsidP="006D772F">
      <w:pPr>
        <w:pStyle w:val="4"/>
        <w:ind w:firstLine="652"/>
      </w:pPr>
      <w:r w:rsidRPr="006D772F">
        <w:rPr>
          <w:cs/>
        </w:rPr>
        <w:t>โรงพยาบาลที่อยู่ใกล้</w:t>
      </w:r>
    </w:p>
    <w:p w14:paraId="0B67E676" w14:textId="76794A7D" w:rsidR="006D772F" w:rsidRDefault="006D772F" w:rsidP="006D772F">
      <w:pPr>
        <w:pStyle w:val="4"/>
        <w:ind w:firstLine="652"/>
      </w:pPr>
      <w:r w:rsidRPr="006D772F">
        <w:rPr>
          <w:cs/>
        </w:rPr>
        <w:t>การประชาสัมพันธ์ของมหาวิทยาลัย</w:t>
      </w:r>
    </w:p>
    <w:p w14:paraId="3D55D784" w14:textId="51826CE9" w:rsidR="006D772F" w:rsidRDefault="006D772F" w:rsidP="006D772F">
      <w:pPr>
        <w:pStyle w:val="4"/>
        <w:ind w:firstLine="652"/>
      </w:pPr>
      <w:r w:rsidRPr="006D772F">
        <w:rPr>
          <w:cs/>
        </w:rPr>
        <w:t>เบอร์สายด่วนโควิด</w:t>
      </w:r>
    </w:p>
    <w:p w14:paraId="40B5F647" w14:textId="194700E2" w:rsidR="006D772F" w:rsidRDefault="006D772F" w:rsidP="006D772F">
      <w:pPr>
        <w:pStyle w:val="4"/>
        <w:ind w:firstLine="652"/>
      </w:pPr>
      <w:r w:rsidRPr="006D772F">
        <w:rPr>
          <w:cs/>
        </w:rPr>
        <w:t>การแก้ไขข้อมูลส่วนตัว</w:t>
      </w:r>
    </w:p>
    <w:p w14:paraId="1F3BE194" w14:textId="2E2E6C5C" w:rsidR="006D772F" w:rsidRPr="006D772F" w:rsidRDefault="006D772F" w:rsidP="006D772F">
      <w:pPr>
        <w:pStyle w:val="4"/>
        <w:ind w:firstLine="652"/>
      </w:pPr>
      <w:r w:rsidRPr="006D772F">
        <w:rPr>
          <w:cs/>
        </w:rPr>
        <w:t>ช่องทางติดต่อเจ้าหน้าที่</w:t>
      </w:r>
    </w:p>
    <w:p w14:paraId="036474CC" w14:textId="17CD242B" w:rsidR="00D738EA" w:rsidRDefault="006D772F" w:rsidP="00707B1A">
      <w:pPr>
        <w:pStyle w:val="3"/>
      </w:pPr>
      <w:r w:rsidRPr="006D772F">
        <w:rPr>
          <w:cs/>
        </w:rPr>
        <w:t>ระบบกักตัว เป็นระบบสำหรับนักศึกษาที่ได้รับความเสี่ยง</w:t>
      </w:r>
    </w:p>
    <w:p w14:paraId="400B2C25" w14:textId="77777777" w:rsidR="006D772F" w:rsidRDefault="006D772F" w:rsidP="00D738EA">
      <w:pPr>
        <w:pStyle w:val="4"/>
        <w:ind w:firstLine="652"/>
      </w:pPr>
      <w:r w:rsidRPr="006D772F">
        <w:rPr>
          <w:cs/>
        </w:rPr>
        <w:t>การขอเปลี่ยนสถานะทั่วไปเป็นกักตัว</w:t>
      </w:r>
    </w:p>
    <w:p w14:paraId="0FFCC5DF" w14:textId="77777777" w:rsidR="006D772F" w:rsidRDefault="006D772F" w:rsidP="00D738EA">
      <w:pPr>
        <w:pStyle w:val="4"/>
        <w:ind w:firstLine="652"/>
      </w:pPr>
      <w:r w:rsidRPr="006D772F">
        <w:rPr>
          <w:cs/>
        </w:rPr>
        <w:t>การขอความช่วยเหลือด้าน อุปกรณ์ อาหาร ยารักษาและ</w:t>
      </w:r>
      <w:proofErr w:type="spellStart"/>
      <w:r w:rsidRPr="006D772F">
        <w:rPr>
          <w:cs/>
        </w:rPr>
        <w:t>อื่นๆ</w:t>
      </w:r>
      <w:proofErr w:type="spellEnd"/>
    </w:p>
    <w:p w14:paraId="65BD2046" w14:textId="4D3CE35F" w:rsidR="00CE590A" w:rsidRDefault="006D772F" w:rsidP="006D772F">
      <w:pPr>
        <w:pStyle w:val="4"/>
        <w:ind w:firstLine="652"/>
      </w:pPr>
      <w:r w:rsidRPr="006D772F">
        <w:rPr>
          <w:cs/>
        </w:rPr>
        <w:t>การเปลี่ยนสถานนะขอความช่วยเหลือเป็นได้รับความช่วยเหลือแล้ว</w:t>
      </w:r>
    </w:p>
    <w:p w14:paraId="33EB8556" w14:textId="373BE24A" w:rsidR="006D772F" w:rsidRPr="006D772F" w:rsidRDefault="006D772F" w:rsidP="006D772F">
      <w:pPr>
        <w:pStyle w:val="4"/>
        <w:ind w:firstLine="652"/>
      </w:pPr>
      <w:r w:rsidRPr="006D772F">
        <w:rPr>
          <w:cs/>
        </w:rPr>
        <w:t xml:space="preserve">แสดง </w:t>
      </w:r>
      <w:r w:rsidRPr="006D772F">
        <w:t xml:space="preserve">Location </w:t>
      </w:r>
      <w:r w:rsidRPr="006D772F">
        <w:rPr>
          <w:cs/>
        </w:rPr>
        <w:t>คนที่กำลังกักตัวและติดเชื้อ</w:t>
      </w:r>
    </w:p>
    <w:p w14:paraId="0FAED9F0" w14:textId="5973FAE5" w:rsidR="006679CB" w:rsidRPr="006679CB" w:rsidRDefault="00807418" w:rsidP="00707B1A">
      <w:pPr>
        <w:pStyle w:val="3"/>
      </w:pPr>
      <w:r w:rsidRPr="00807418">
        <w:rPr>
          <w:cs/>
        </w:rPr>
        <w:t>ระบบติดเชื้อ เป็นระบบสำหรับนักศึกษาที่ติดเชื้อโควิด</w:t>
      </w:r>
    </w:p>
    <w:p w14:paraId="59F4262E" w14:textId="68BADFE1" w:rsidR="00D738EA" w:rsidRDefault="00D738EA" w:rsidP="00D738EA">
      <w:pPr>
        <w:pStyle w:val="4"/>
        <w:tabs>
          <w:tab w:val="left" w:pos="1701"/>
        </w:tabs>
        <w:ind w:firstLine="652"/>
      </w:pPr>
      <w:r>
        <w:rPr>
          <w:rFonts w:hint="cs"/>
          <w:cs/>
        </w:rPr>
        <w:t>การ</w:t>
      </w:r>
      <w:r w:rsidR="00807418" w:rsidRPr="00807418">
        <w:rPr>
          <w:cs/>
        </w:rPr>
        <w:t>ขอเปลี่ยนสถานะติดเชื้อโดยแนบผลตรวจไปยังเจ้าหน้าที่</w:t>
      </w:r>
    </w:p>
    <w:p w14:paraId="0669AAD3" w14:textId="4B70D380" w:rsidR="00D738EA" w:rsidRDefault="00D738EA" w:rsidP="00D738EA">
      <w:pPr>
        <w:pStyle w:val="4"/>
        <w:tabs>
          <w:tab w:val="left" w:pos="1701"/>
        </w:tabs>
        <w:ind w:firstLine="652"/>
      </w:pPr>
      <w:r>
        <w:rPr>
          <w:rFonts w:hint="cs"/>
          <w:cs/>
        </w:rPr>
        <w:t>การ</w:t>
      </w:r>
      <w:r w:rsidR="00807418" w:rsidRPr="00807418">
        <w:rPr>
          <w:cs/>
        </w:rPr>
        <w:t>ขอความช่วยเหลือด้าน อุปกรณ์ อาหาร ยารักษาและ</w:t>
      </w:r>
      <w:proofErr w:type="spellStart"/>
      <w:r w:rsidR="00807418" w:rsidRPr="00807418">
        <w:rPr>
          <w:cs/>
        </w:rPr>
        <w:t>อื่นๆ</w:t>
      </w:r>
      <w:proofErr w:type="spellEnd"/>
    </w:p>
    <w:p w14:paraId="0B972E4C" w14:textId="66A1BA7E" w:rsidR="00CE590A" w:rsidRDefault="00CE590A" w:rsidP="00CE590A">
      <w:pPr>
        <w:pStyle w:val="4"/>
        <w:ind w:firstLine="652"/>
      </w:pPr>
      <w:r w:rsidRPr="00CE590A">
        <w:rPr>
          <w:cs/>
        </w:rPr>
        <w:t>การ</w:t>
      </w:r>
      <w:r w:rsidR="00807418" w:rsidRPr="00807418">
        <w:rPr>
          <w:cs/>
        </w:rPr>
        <w:t>ประชาสัมพันธ์เกี่ยวกับการช่วยเหลือของมหาวิทยาลัย</w:t>
      </w:r>
    </w:p>
    <w:p w14:paraId="5C98B48F" w14:textId="34E7F242" w:rsidR="00807418" w:rsidRDefault="00807418" w:rsidP="00807418">
      <w:pPr>
        <w:pStyle w:val="4"/>
        <w:ind w:firstLine="652"/>
      </w:pPr>
      <w:r w:rsidRPr="00807418">
        <w:rPr>
          <w:cs/>
        </w:rPr>
        <w:t>การขอเปลี่ยนสถานะรักษาหายแล้วโดยแนบผลตรวจไปยังเจ้าหน้าที่</w:t>
      </w:r>
    </w:p>
    <w:p w14:paraId="4E7B81CE" w14:textId="1F300AB7" w:rsidR="00807418" w:rsidRDefault="00807418" w:rsidP="00807418">
      <w:pPr>
        <w:pStyle w:val="4"/>
        <w:ind w:firstLine="652"/>
      </w:pPr>
      <w:r w:rsidRPr="00807418">
        <w:rPr>
          <w:cs/>
        </w:rPr>
        <w:t xml:space="preserve">แสดง </w:t>
      </w:r>
      <w:r w:rsidRPr="00807418">
        <w:t xml:space="preserve">Location </w:t>
      </w:r>
      <w:r w:rsidRPr="00807418">
        <w:rPr>
          <w:cs/>
        </w:rPr>
        <w:t>คนที่กำลังกักตัวและติดเชื้อ</w:t>
      </w:r>
    </w:p>
    <w:p w14:paraId="06F1F878" w14:textId="3AF88CF2" w:rsidR="00807418" w:rsidRPr="00807418" w:rsidRDefault="00807418" w:rsidP="00807418">
      <w:pPr>
        <w:pStyle w:val="4"/>
        <w:ind w:firstLine="652"/>
      </w:pPr>
      <w:r w:rsidRPr="00807418">
        <w:rPr>
          <w:cs/>
        </w:rPr>
        <w:t>เก็บไท</w:t>
      </w:r>
      <w:proofErr w:type="spellStart"/>
      <w:r w:rsidRPr="00807418">
        <w:rPr>
          <w:cs/>
        </w:rPr>
        <w:t>ม์</w:t>
      </w:r>
      <w:proofErr w:type="spellEnd"/>
      <w:r w:rsidRPr="00807418">
        <w:rPr>
          <w:cs/>
        </w:rPr>
        <w:t xml:space="preserve">ไลน์ย้อนหลัง </w:t>
      </w:r>
      <w:r w:rsidRPr="00807418">
        <w:t xml:space="preserve">14 </w:t>
      </w:r>
      <w:r w:rsidRPr="00807418">
        <w:rPr>
          <w:cs/>
        </w:rPr>
        <w:t xml:space="preserve">วัน  </w:t>
      </w:r>
    </w:p>
    <w:p w14:paraId="1ECB1AA6" w14:textId="17AD0F72" w:rsidR="00D738EA" w:rsidRDefault="00D738EA" w:rsidP="00707B1A">
      <w:pPr>
        <w:pStyle w:val="3"/>
      </w:pPr>
      <w:r>
        <w:rPr>
          <w:rFonts w:hint="cs"/>
          <w:cs/>
        </w:rPr>
        <w:t>ระบบ</w:t>
      </w:r>
      <w:r w:rsidR="00807418" w:rsidRPr="00807418">
        <w:rPr>
          <w:cs/>
        </w:rPr>
        <w:t>แจ้งเตือน เป็นระบบที่จะแจ้งเตือนไปยังเจ้าหน้าที่</w:t>
      </w:r>
    </w:p>
    <w:p w14:paraId="70CA1C68" w14:textId="29F7BCAA" w:rsidR="00D738EA" w:rsidRDefault="00807418" w:rsidP="00D738EA">
      <w:pPr>
        <w:pStyle w:val="4"/>
        <w:tabs>
          <w:tab w:val="left" w:pos="1701"/>
        </w:tabs>
        <w:ind w:firstLine="652"/>
      </w:pPr>
      <w:r w:rsidRPr="00807418">
        <w:rPr>
          <w:cs/>
        </w:rPr>
        <w:t>แจ้งเตือนเมื่อนักศึกษาขอเปลี่ยนสถานะ</w:t>
      </w:r>
    </w:p>
    <w:p w14:paraId="14B0B446" w14:textId="323498B1" w:rsidR="00D738EA" w:rsidRDefault="00807418" w:rsidP="00D738EA">
      <w:pPr>
        <w:pStyle w:val="4"/>
        <w:tabs>
          <w:tab w:val="left" w:pos="1701"/>
        </w:tabs>
        <w:ind w:firstLine="652"/>
      </w:pPr>
      <w:r w:rsidRPr="00807418">
        <w:rPr>
          <w:cs/>
        </w:rPr>
        <w:t>แจ้งเตือนเมื่อนักศึกษาขอความช่วยเหลือ</w:t>
      </w:r>
    </w:p>
    <w:p w14:paraId="5A00A9E2" w14:textId="3429E93C" w:rsidR="00D738EA" w:rsidRDefault="00807418" w:rsidP="00707B1A">
      <w:pPr>
        <w:pStyle w:val="3"/>
      </w:pPr>
      <w:r w:rsidRPr="00807418">
        <w:rPr>
          <w:cs/>
        </w:rPr>
        <w:t>ระบบตรวจสอบ-ปรับปรุงข้อมูล เป็นระบบที่เจ้าหน้าที่จะเปลี่ยนสถานะของนักศึกษา</w:t>
      </w:r>
    </w:p>
    <w:p w14:paraId="46E57B36" w14:textId="0E4F3F16" w:rsidR="008D429D" w:rsidRDefault="008D429D" w:rsidP="008D429D">
      <w:pPr>
        <w:pStyle w:val="4"/>
        <w:ind w:firstLine="652"/>
      </w:pPr>
      <w:r w:rsidRPr="00830410">
        <w:rPr>
          <w:cs/>
        </w:rPr>
        <w:t>เปลี่ยนสถานะปกติเป็นสถานะกักตัวโดยเจ้าหน้าที่</w:t>
      </w:r>
    </w:p>
    <w:p w14:paraId="6A6AE3EE" w14:textId="6DF296C1" w:rsidR="008D429D" w:rsidRDefault="008D429D" w:rsidP="008D429D">
      <w:pPr>
        <w:pStyle w:val="4"/>
        <w:ind w:firstLine="652"/>
      </w:pPr>
      <w:r w:rsidRPr="00830410">
        <w:rPr>
          <w:cs/>
        </w:rPr>
        <w:t>เปลี่ยนสถานะปกติเป็นสถานะติดเชื้อโดยเจ้าหน้าที่</w:t>
      </w:r>
    </w:p>
    <w:p w14:paraId="06CA6882" w14:textId="7693134A" w:rsidR="008D429D" w:rsidRDefault="008D429D" w:rsidP="008D429D">
      <w:pPr>
        <w:pStyle w:val="4"/>
        <w:ind w:firstLine="652"/>
      </w:pPr>
      <w:r w:rsidRPr="00830410">
        <w:rPr>
          <w:cs/>
        </w:rPr>
        <w:t>เปลี่ยนสถานะกักตัวเป็นสถานะติดเชื้อโดยเจ้าหน้าที่</w:t>
      </w:r>
    </w:p>
    <w:p w14:paraId="163E01A3" w14:textId="196EAB4D" w:rsidR="008D429D" w:rsidRDefault="008D429D" w:rsidP="008D429D">
      <w:pPr>
        <w:pStyle w:val="4"/>
        <w:ind w:firstLine="652"/>
      </w:pPr>
      <w:r w:rsidRPr="00830410">
        <w:rPr>
          <w:cs/>
        </w:rPr>
        <w:t>เปลี่ยนสถานะกักตัวเป็นสถานะไม่ติดเชื้อโดยเจ้าหน้าที่</w:t>
      </w:r>
    </w:p>
    <w:p w14:paraId="791A2696" w14:textId="2ED0C10E" w:rsidR="008D429D" w:rsidRDefault="008D429D" w:rsidP="008D429D">
      <w:pPr>
        <w:pStyle w:val="4"/>
        <w:ind w:firstLine="652"/>
      </w:pPr>
      <w:r w:rsidRPr="00830410">
        <w:rPr>
          <w:cs/>
        </w:rPr>
        <w:t>เปลี่ยนสถานะติดเชื้อเป็นสถานะกำลังรักษาโดยเจ้าหน้าที่</w:t>
      </w:r>
    </w:p>
    <w:p w14:paraId="7929E17E" w14:textId="577EA283" w:rsidR="008D429D" w:rsidRPr="008D429D" w:rsidRDefault="008D429D" w:rsidP="008D429D">
      <w:pPr>
        <w:pStyle w:val="4"/>
        <w:ind w:firstLine="652"/>
      </w:pPr>
      <w:r w:rsidRPr="008D429D">
        <w:rPr>
          <w:cs/>
        </w:rPr>
        <w:t>เปลี่ยนสถานะกำลังรักษาเป็นสถานะรักษาหายแล้วโดยเจ้าหน้าที่</w:t>
      </w:r>
    </w:p>
    <w:p w14:paraId="43351CE8" w14:textId="199A0296" w:rsidR="00D738EA" w:rsidRDefault="00630666" w:rsidP="00707B1A">
      <w:pPr>
        <w:pStyle w:val="3"/>
      </w:pPr>
      <w:r w:rsidRPr="00630666">
        <w:rPr>
          <w:cs/>
        </w:rPr>
        <w:lastRenderedPageBreak/>
        <w:t>ระบบการเข้าถึงข้อมูลเจ้าหน้าที่</w:t>
      </w:r>
    </w:p>
    <w:p w14:paraId="67A2C76C" w14:textId="65FD2C5B" w:rsidR="00D738EA" w:rsidRDefault="00630666" w:rsidP="00D738EA">
      <w:pPr>
        <w:pStyle w:val="4"/>
        <w:ind w:firstLine="652"/>
      </w:pPr>
      <w:r w:rsidRPr="00630666">
        <w:rPr>
          <w:cs/>
        </w:rPr>
        <w:t>สามารถดูจำนวนสถานะของนักศึกษาทั้งหมด</w:t>
      </w:r>
    </w:p>
    <w:p w14:paraId="6AC95D96" w14:textId="76EAC44C" w:rsidR="00D738EA" w:rsidRDefault="00630666" w:rsidP="00321AB3">
      <w:pPr>
        <w:pStyle w:val="4"/>
        <w:ind w:firstLine="652"/>
      </w:pPr>
      <w:r w:rsidRPr="00630666">
        <w:rPr>
          <w:cs/>
        </w:rPr>
        <w:t>สามารถดูสถานะของนักศึกษา ทั่วไป กักตัว ติดเชื้อ รักษาหายแล้วและไม่ติดเชื้อ</w:t>
      </w:r>
    </w:p>
    <w:p w14:paraId="0BCFA485" w14:textId="268ACC49" w:rsidR="008D429D" w:rsidRDefault="00630666" w:rsidP="008D429D">
      <w:pPr>
        <w:pStyle w:val="4"/>
        <w:ind w:firstLine="652"/>
      </w:pPr>
      <w:r w:rsidRPr="00630666">
        <w:rPr>
          <w:cs/>
        </w:rPr>
        <w:t xml:space="preserve">สามารถดู </w:t>
      </w:r>
      <w:r w:rsidRPr="00630666">
        <w:t xml:space="preserve">Location </w:t>
      </w:r>
      <w:r w:rsidRPr="00630666">
        <w:rPr>
          <w:cs/>
        </w:rPr>
        <w:t>ของนักศึกษาที่กำลังกักตัวและติดเชื้อ</w:t>
      </w:r>
    </w:p>
    <w:p w14:paraId="3B2D083F" w14:textId="499E8D38" w:rsidR="008D429D" w:rsidRDefault="00630666" w:rsidP="008D429D">
      <w:pPr>
        <w:pStyle w:val="4"/>
        <w:ind w:firstLine="652"/>
      </w:pPr>
      <w:r w:rsidRPr="00630666">
        <w:rPr>
          <w:cs/>
        </w:rPr>
        <w:t>การแจ้งเตือนเมื่อนักศึกษาขอเปลี่ยนสถานะ</w:t>
      </w:r>
    </w:p>
    <w:p w14:paraId="6F611127" w14:textId="38BF0577" w:rsidR="008D429D" w:rsidRDefault="00630666" w:rsidP="008D429D">
      <w:pPr>
        <w:pStyle w:val="4"/>
        <w:ind w:firstLine="652"/>
      </w:pPr>
      <w:r w:rsidRPr="00630666">
        <w:rPr>
          <w:cs/>
        </w:rPr>
        <w:t>การแจ้งเตือนเมื่อนักศึกษาขอความช่วยเหลือ</w:t>
      </w:r>
    </w:p>
    <w:p w14:paraId="0687F921" w14:textId="0A524449" w:rsidR="008D429D" w:rsidRPr="008D429D" w:rsidRDefault="00630666" w:rsidP="008D429D">
      <w:pPr>
        <w:pStyle w:val="4"/>
        <w:ind w:firstLine="652"/>
      </w:pPr>
      <w:r w:rsidRPr="00630666">
        <w:rPr>
          <w:cs/>
        </w:rPr>
        <w:t>การเพิ่ม ลบ แก้ไขไอดีไลน์และเบอร์โทรศัพท์ของเจ้าหน้าที่</w:t>
      </w:r>
      <w:r w:rsidRPr="00630666">
        <w:rPr>
          <w:cs/>
        </w:rPr>
        <w:tab/>
      </w:r>
    </w:p>
    <w:p w14:paraId="4A183E26" w14:textId="091EABE0" w:rsidR="00D738EA" w:rsidRDefault="00630666" w:rsidP="00707B1A">
      <w:pPr>
        <w:pStyle w:val="3"/>
      </w:pPr>
      <w:r w:rsidRPr="00630666">
        <w:rPr>
          <w:cs/>
        </w:rPr>
        <w:t>ฮาร์ดแวร์ที่ใช้ในการพัฒนา</w:t>
      </w:r>
    </w:p>
    <w:p w14:paraId="1F151EFC" w14:textId="4C97C98B" w:rsidR="00D738EA" w:rsidRDefault="00630666" w:rsidP="00D738EA">
      <w:pPr>
        <w:pStyle w:val="4"/>
        <w:ind w:firstLine="652"/>
      </w:pPr>
      <w:r w:rsidRPr="00630666">
        <w:rPr>
          <w:cs/>
        </w:rPr>
        <w:t xml:space="preserve">คอมพิวเตอร์ </w:t>
      </w:r>
      <w:r w:rsidRPr="00630666">
        <w:t>Notebook</w:t>
      </w:r>
    </w:p>
    <w:p w14:paraId="08526199" w14:textId="294521FC" w:rsidR="00D738EA" w:rsidRDefault="00D738EA" w:rsidP="00D738EA">
      <w:pPr>
        <w:pStyle w:val="4"/>
        <w:ind w:firstLine="652"/>
      </w:pPr>
      <w:r>
        <w:rPr>
          <w:rFonts w:hint="cs"/>
          <w:cs/>
        </w:rPr>
        <w:t xml:space="preserve"> </w:t>
      </w:r>
      <w:r w:rsidR="00630666" w:rsidRPr="00630666">
        <w:t>CPU:  AMD Ryzen 5 4600H</w:t>
      </w:r>
    </w:p>
    <w:p w14:paraId="69D00ED7" w14:textId="3D33469F" w:rsidR="003D41C4" w:rsidRPr="003D41C4" w:rsidRDefault="00630666" w:rsidP="00B4296C">
      <w:pPr>
        <w:pStyle w:val="4"/>
        <w:ind w:firstLine="652"/>
      </w:pPr>
      <w:r w:rsidRPr="00630666">
        <w:t>RAM:  DDR4 16 GB</w:t>
      </w:r>
    </w:p>
    <w:p w14:paraId="4941750C" w14:textId="28EC1171" w:rsidR="003D41C4" w:rsidRPr="005F66FA" w:rsidRDefault="003D41C4" w:rsidP="00A82DCC">
      <w:pPr>
        <w:pStyle w:val="2"/>
      </w:pPr>
      <w:bookmarkStart w:id="23" w:name="_Toc72270015"/>
      <w:r>
        <w:rPr>
          <w:rFonts w:hint="cs"/>
          <w:cs/>
        </w:rPr>
        <w:t>เครื่องมือและอุปกรณ์</w:t>
      </w:r>
      <w:r w:rsidR="00916AE0">
        <w:rPr>
          <w:rFonts w:hint="cs"/>
          <w:cs/>
        </w:rPr>
        <w:t>ที่ใช้ใ</w:t>
      </w:r>
      <w:r w:rsidR="0054657E">
        <w:rPr>
          <w:rFonts w:hint="cs"/>
          <w:cs/>
        </w:rPr>
        <w:t>น</w:t>
      </w:r>
      <w:r w:rsidR="00916AE0">
        <w:rPr>
          <w:rFonts w:hint="cs"/>
          <w:cs/>
        </w:rPr>
        <w:t>การพัฒนา</w:t>
      </w:r>
      <w:bookmarkEnd w:id="23"/>
    </w:p>
    <w:p w14:paraId="2E1B8B51" w14:textId="77777777" w:rsidR="00D738EA" w:rsidRPr="005F66FA" w:rsidRDefault="00D738EA" w:rsidP="00707B1A">
      <w:pPr>
        <w:pStyle w:val="3"/>
        <w:rPr>
          <w:cs/>
        </w:rPr>
      </w:pPr>
      <w:r w:rsidRPr="005F66FA">
        <w:rPr>
          <w:cs/>
        </w:rPr>
        <w:t>โปรแกรมที่ใช้ในการพัฒนา</w:t>
      </w:r>
    </w:p>
    <w:p w14:paraId="71BC65DC" w14:textId="77777777" w:rsidR="00D738EA" w:rsidRPr="005F66FA" w:rsidRDefault="00D738EA" w:rsidP="00D738EA">
      <w:pPr>
        <w:pStyle w:val="4"/>
        <w:ind w:firstLine="652"/>
      </w:pPr>
      <w:r>
        <w:t>Visual Studio Code Version 1.49.3 64Bits</w:t>
      </w:r>
    </w:p>
    <w:p w14:paraId="6FB53680" w14:textId="77777777" w:rsidR="00C22F66" w:rsidRDefault="00C22F66" w:rsidP="006A232F">
      <w:pPr>
        <w:pStyle w:val="4"/>
        <w:ind w:firstLine="652"/>
      </w:pPr>
      <w:proofErr w:type="spellStart"/>
      <w:r w:rsidRPr="00C22F66">
        <w:t>Figma</w:t>
      </w:r>
      <w:proofErr w:type="spellEnd"/>
    </w:p>
    <w:p w14:paraId="4A51B1DD" w14:textId="77777777" w:rsidR="00C22F66" w:rsidRDefault="00C22F66" w:rsidP="006A232F">
      <w:pPr>
        <w:pStyle w:val="4"/>
        <w:ind w:firstLine="652"/>
      </w:pPr>
      <w:r w:rsidRPr="00C22F66">
        <w:t>Dart</w:t>
      </w:r>
    </w:p>
    <w:p w14:paraId="69D5042B" w14:textId="77777777" w:rsidR="00C22F66" w:rsidRDefault="00C22F66" w:rsidP="006A232F">
      <w:pPr>
        <w:pStyle w:val="4"/>
        <w:ind w:firstLine="652"/>
      </w:pPr>
      <w:r w:rsidRPr="00C22F66">
        <w:t xml:space="preserve">Flutter </w:t>
      </w:r>
      <w:proofErr w:type="spellStart"/>
      <w:r w:rsidRPr="00C22F66">
        <w:t>Frameworkzz</w:t>
      </w:r>
      <w:proofErr w:type="spellEnd"/>
    </w:p>
    <w:p w14:paraId="21F5ECAF" w14:textId="52C8FBB7" w:rsidR="006A232F" w:rsidRDefault="00C22F66" w:rsidP="006A232F">
      <w:pPr>
        <w:pStyle w:val="4"/>
        <w:ind w:firstLine="652"/>
      </w:pPr>
      <w:r w:rsidRPr="00C22F66">
        <w:t>Google Cloud Platform</w:t>
      </w:r>
    </w:p>
    <w:p w14:paraId="036D7C38" w14:textId="68CF3D01" w:rsidR="00C22F66" w:rsidRPr="00C22F66" w:rsidRDefault="00C22F66" w:rsidP="00C22F66">
      <w:pPr>
        <w:pStyle w:val="4"/>
        <w:ind w:firstLine="652"/>
      </w:pPr>
      <w:r w:rsidRPr="00C22F66">
        <w:t>Firebase</w:t>
      </w:r>
    </w:p>
    <w:p w14:paraId="284674B2" w14:textId="0712CF02" w:rsidR="00B4296C" w:rsidRPr="002E1065" w:rsidRDefault="00C22F66" w:rsidP="00C22F66">
      <w:pPr>
        <w:pStyle w:val="4"/>
        <w:ind w:firstLine="652"/>
      </w:pPr>
      <w:r>
        <w:t>API</w:t>
      </w:r>
    </w:p>
    <w:p w14:paraId="3FC35508" w14:textId="77777777" w:rsidR="00D738EA" w:rsidRPr="00EB6078" w:rsidRDefault="00D738EA" w:rsidP="00A82DCC">
      <w:pPr>
        <w:pStyle w:val="2"/>
      </w:pPr>
      <w:bookmarkStart w:id="24" w:name="_Toc70508772"/>
      <w:bookmarkStart w:id="25" w:name="_Toc70514018"/>
      <w:bookmarkStart w:id="26" w:name="_Toc72270017"/>
      <w:bookmarkStart w:id="27" w:name="_Toc51838603"/>
      <w:bookmarkStart w:id="28" w:name="_Toc51840117"/>
      <w:r w:rsidRPr="00EB6078">
        <w:rPr>
          <w:cs/>
        </w:rPr>
        <w:t>ประโยชน์ที่คาดว่าจะได้รับ</w:t>
      </w:r>
      <w:bookmarkEnd w:id="24"/>
      <w:bookmarkEnd w:id="25"/>
      <w:bookmarkEnd w:id="26"/>
    </w:p>
    <w:p w14:paraId="43A1EB93" w14:textId="0E9DD241" w:rsidR="00D738EA" w:rsidRDefault="006A232F" w:rsidP="00707B1A">
      <w:pPr>
        <w:pStyle w:val="3"/>
      </w:pPr>
      <w:r w:rsidRPr="006A232F">
        <w:rPr>
          <w:cs/>
        </w:rPr>
        <w:t xml:space="preserve">ผู้พัฒนามีความรู้ความเข้าใจในการพัฒนาแอปติดตามการกักตัวของนักศึกษามหาวิทยาลัยเทคโนโลยีพระจอมเกล้าพระนครเหนือด้วยโปรแกรม </w:t>
      </w:r>
      <w:r w:rsidRPr="006A232F">
        <w:t>Visual Studio Code</w:t>
      </w:r>
    </w:p>
    <w:bookmarkEnd w:id="27"/>
    <w:bookmarkEnd w:id="28"/>
    <w:p w14:paraId="2C6E5745" w14:textId="282D553F" w:rsidR="006A232F" w:rsidRDefault="006A232F" w:rsidP="00707B1A">
      <w:pPr>
        <w:pStyle w:val="3"/>
      </w:pPr>
      <w:r w:rsidRPr="006A232F">
        <w:rPr>
          <w:cs/>
        </w:rPr>
        <w:t>นักศึกษามหาวิทยาลัยเทคโนโลยีพระจอมเกล้าพระนครเหนือได้รับความช่วยเหลือ</w:t>
      </w:r>
    </w:p>
    <w:p w14:paraId="6E2C1D90" w14:textId="2D7708B0" w:rsidR="006A232F" w:rsidRDefault="006A232F" w:rsidP="006A232F"/>
    <w:p w14:paraId="4A9506A7" w14:textId="34E04CC4" w:rsidR="006A232F" w:rsidRDefault="006A232F" w:rsidP="006A232F"/>
    <w:p w14:paraId="1BEDD592" w14:textId="779C2B1B" w:rsidR="006A232F" w:rsidRDefault="006A232F" w:rsidP="006A232F"/>
    <w:p w14:paraId="5F21A6B7" w14:textId="77777777" w:rsidR="006A232F" w:rsidRPr="006A232F" w:rsidRDefault="006A232F" w:rsidP="00326BF6">
      <w:pPr>
        <w:ind w:firstLine="0"/>
      </w:pPr>
    </w:p>
    <w:bookmarkEnd w:id="1"/>
    <w:p w14:paraId="6049F5FB" w14:textId="3A3C29CA" w:rsidR="00D1404F" w:rsidRDefault="00D738EA" w:rsidP="00D1404F">
      <w:pPr>
        <w:pStyle w:val="1"/>
        <w:tabs>
          <w:tab w:val="left" w:pos="426"/>
        </w:tabs>
      </w:pPr>
      <w:r>
        <w:rPr>
          <w:cs/>
        </w:rPr>
        <w:lastRenderedPageBreak/>
        <w:br/>
      </w:r>
      <w:bookmarkStart w:id="29" w:name="_Toc70508773"/>
      <w:bookmarkStart w:id="30" w:name="_Toc70514019"/>
      <w:bookmarkStart w:id="31" w:name="_Toc72270018"/>
      <w:r>
        <w:rPr>
          <w:rFonts w:hint="cs"/>
          <w:cs/>
        </w:rPr>
        <w:t>เอกสารและงานวิจัยที่เกี่ย</w:t>
      </w:r>
      <w:r w:rsidR="00A655BB">
        <w:rPr>
          <w:rFonts w:hint="cs"/>
          <w:cs/>
        </w:rPr>
        <w:t>ว</w:t>
      </w:r>
      <w:r>
        <w:rPr>
          <w:rFonts w:hint="cs"/>
          <w:cs/>
        </w:rPr>
        <w:t>ข้อง</w:t>
      </w:r>
      <w:bookmarkEnd w:id="29"/>
      <w:bookmarkEnd w:id="30"/>
      <w:bookmarkEnd w:id="31"/>
    </w:p>
    <w:p w14:paraId="458221CD" w14:textId="77777777" w:rsidR="00D1404F" w:rsidRPr="00D1404F" w:rsidRDefault="00D1404F" w:rsidP="00D1404F"/>
    <w:p w14:paraId="4819BE8B" w14:textId="4C56A3AB" w:rsidR="00D738EA" w:rsidRDefault="00CE590A" w:rsidP="00DD0C25">
      <w:pPr>
        <w:tabs>
          <w:tab w:val="left" w:pos="426"/>
        </w:tabs>
        <w:ind w:firstLine="0"/>
      </w:pPr>
      <w:r>
        <w:rPr>
          <w:cs/>
        </w:rPr>
        <w:tab/>
      </w:r>
      <w:r w:rsidR="00B132D5" w:rsidRPr="00B132D5">
        <w:rPr>
          <w:cs/>
        </w:rPr>
        <w:t xml:space="preserve">แอปติดตามการกักตัวของนักศึกษามหาวิทยาลัยเทคโนโลยีพระจอมเกล้าพระนครเหนือ </w:t>
      </w:r>
      <w:r w:rsidR="00D738EA" w:rsidRPr="00AC31AB">
        <w:rPr>
          <w:cs/>
        </w:rPr>
        <w:t>ผู้วิจัยได้ศึกษา</w:t>
      </w:r>
      <w:proofErr w:type="spellStart"/>
      <w:r w:rsidR="00D738EA" w:rsidRPr="00AC31AB">
        <w:rPr>
          <w:cs/>
        </w:rPr>
        <w:t>ตํารา</w:t>
      </w:r>
      <w:proofErr w:type="spellEnd"/>
      <w:r w:rsidR="00D738EA" w:rsidRPr="00AC31AB">
        <w:rPr>
          <w:cs/>
        </w:rPr>
        <w:t xml:space="preserve"> เอกสาร และงานวิจัยที่เกี่ยวข้องเพื่อใช้เป็นแนวทางในการศึกษาค้นคว้า</w:t>
      </w:r>
      <w:r w:rsidR="00D738EA" w:rsidRPr="00AC31AB">
        <w:rPr>
          <w:rFonts w:hint="cs"/>
          <w:cs/>
        </w:rPr>
        <w:t xml:space="preserve"> </w:t>
      </w:r>
      <w:r w:rsidR="00D738EA" w:rsidRPr="00AC31AB">
        <w:rPr>
          <w:cs/>
        </w:rPr>
        <w:t>ดังต่อไปนี้</w:t>
      </w:r>
    </w:p>
    <w:p w14:paraId="68E7726D" w14:textId="303CF179" w:rsidR="00ED296C" w:rsidRDefault="00995D75" w:rsidP="00DD0C25">
      <w:pPr>
        <w:tabs>
          <w:tab w:val="left" w:pos="426"/>
        </w:tabs>
        <w:ind w:firstLine="0"/>
      </w:pPr>
      <w:r>
        <w:tab/>
        <w:t xml:space="preserve">2.1 </w:t>
      </w:r>
      <w:r w:rsidR="00B132D5">
        <w:rPr>
          <w:rFonts w:hint="cs"/>
          <w:cs/>
        </w:rPr>
        <w:t xml:space="preserve">ความหมายโควิด </w:t>
      </w:r>
      <w:r w:rsidR="00B132D5">
        <w:t>19</w:t>
      </w:r>
    </w:p>
    <w:p w14:paraId="1AE75147" w14:textId="3725D02F" w:rsidR="00BA2043" w:rsidRDefault="00995D75" w:rsidP="00DD0C25">
      <w:pPr>
        <w:tabs>
          <w:tab w:val="left" w:pos="426"/>
        </w:tabs>
        <w:ind w:firstLine="0"/>
      </w:pPr>
      <w:r>
        <w:tab/>
        <w:t xml:space="preserve">2.2 </w:t>
      </w:r>
      <w:r w:rsidR="00BA2043">
        <w:rPr>
          <w:rFonts w:hint="cs"/>
          <w:cs/>
        </w:rPr>
        <w:t>อาการโควิด</w:t>
      </w:r>
      <w:r w:rsidR="00BA2043">
        <w:t xml:space="preserve"> 19</w:t>
      </w:r>
    </w:p>
    <w:p w14:paraId="1EAFAB6C" w14:textId="111C9BA2" w:rsidR="00D738EA" w:rsidRDefault="00D738EA" w:rsidP="00DD0C25">
      <w:pPr>
        <w:tabs>
          <w:tab w:val="left" w:pos="426"/>
        </w:tabs>
        <w:ind w:firstLine="426"/>
      </w:pPr>
      <w:r>
        <w:t>2.</w:t>
      </w:r>
      <w:r w:rsidR="00995D75">
        <w:t>3</w:t>
      </w:r>
      <w:r>
        <w:t xml:space="preserve"> </w:t>
      </w:r>
      <w:r w:rsidR="00BA2043" w:rsidRPr="00BA2043">
        <w:rPr>
          <w:cs/>
        </w:rPr>
        <w:t>การติดตามผู้สัมผัสใกล้ชิด</w:t>
      </w:r>
    </w:p>
    <w:p w14:paraId="1D5B6969" w14:textId="4E46EB39" w:rsidR="00D738EA" w:rsidRDefault="00D738EA" w:rsidP="00DD0C25">
      <w:pPr>
        <w:tabs>
          <w:tab w:val="left" w:pos="426"/>
        </w:tabs>
        <w:ind w:firstLine="426"/>
        <w:rPr>
          <w:cs/>
        </w:rPr>
      </w:pPr>
      <w:r>
        <w:t>2.</w:t>
      </w:r>
      <w:r w:rsidR="00995D75">
        <w:t>4</w:t>
      </w:r>
      <w:r>
        <w:t xml:space="preserve"> </w:t>
      </w:r>
      <w:r w:rsidR="00FF31E3">
        <w:rPr>
          <w:rFonts w:hint="cs"/>
          <w:cs/>
        </w:rPr>
        <w:t>แนวทางปฏิบัติสำหรับกลุ่มเสี่ยง</w:t>
      </w:r>
    </w:p>
    <w:p w14:paraId="45CAD7F5" w14:textId="2180F382" w:rsidR="00760564" w:rsidRDefault="00760564" w:rsidP="00DD0C25">
      <w:pPr>
        <w:tabs>
          <w:tab w:val="left" w:pos="426"/>
          <w:tab w:val="left" w:pos="709"/>
        </w:tabs>
        <w:ind w:left="426" w:firstLine="0"/>
        <w:jc w:val="both"/>
      </w:pPr>
      <w:r>
        <w:rPr>
          <w:rFonts w:hint="cs"/>
          <w:cs/>
        </w:rPr>
        <w:t>2.</w:t>
      </w:r>
      <w:r w:rsidR="00995D75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r w:rsidRPr="00957B48">
        <w:rPr>
          <w:cs/>
        </w:rPr>
        <w:t>เครื่องมือที่ใช้ในการพัฒนา</w:t>
      </w:r>
    </w:p>
    <w:p w14:paraId="11CBB344" w14:textId="3E651007" w:rsidR="00760564" w:rsidRDefault="00760564" w:rsidP="00DD0C25">
      <w:pPr>
        <w:tabs>
          <w:tab w:val="left" w:pos="426"/>
          <w:tab w:val="left" w:pos="851"/>
        </w:tabs>
        <w:ind w:firstLine="0"/>
        <w:jc w:val="both"/>
        <w:rPr>
          <w:cs/>
        </w:rPr>
      </w:pPr>
      <w:r>
        <w:tab/>
      </w:r>
      <w:r w:rsidR="00DD0C25">
        <w:tab/>
      </w:r>
      <w:r>
        <w:t>2.</w:t>
      </w:r>
      <w:r w:rsidR="00995D75">
        <w:t>5</w:t>
      </w:r>
      <w:r>
        <w:t xml:space="preserve">.1 </w:t>
      </w:r>
      <w:r w:rsidR="00FF31E3" w:rsidRPr="00FF31E3">
        <w:t>Visual Studio Code</w:t>
      </w:r>
    </w:p>
    <w:p w14:paraId="4EA8E256" w14:textId="1550C85B" w:rsidR="00760564" w:rsidRDefault="00760564" w:rsidP="00DD0C25">
      <w:pPr>
        <w:tabs>
          <w:tab w:val="left" w:pos="426"/>
          <w:tab w:val="left" w:pos="851"/>
        </w:tabs>
        <w:ind w:firstLine="0"/>
        <w:jc w:val="both"/>
      </w:pPr>
      <w:r>
        <w:tab/>
      </w:r>
      <w:r w:rsidR="00DD0C25">
        <w:tab/>
      </w:r>
      <w:r>
        <w:t>2.</w:t>
      </w:r>
      <w:r w:rsidR="00995D75">
        <w:t>5</w:t>
      </w:r>
      <w:r>
        <w:t xml:space="preserve">.2 </w:t>
      </w:r>
      <w:proofErr w:type="spellStart"/>
      <w:r w:rsidR="00ED296C" w:rsidRPr="00ED296C">
        <w:t>Figma</w:t>
      </w:r>
      <w:proofErr w:type="spellEnd"/>
    </w:p>
    <w:p w14:paraId="3FFFE4A5" w14:textId="39CAC714" w:rsidR="00760564" w:rsidRDefault="00760564" w:rsidP="00DD0C25">
      <w:pPr>
        <w:tabs>
          <w:tab w:val="left" w:pos="426"/>
          <w:tab w:val="left" w:pos="851"/>
        </w:tabs>
        <w:ind w:firstLine="0"/>
        <w:jc w:val="both"/>
        <w:rPr>
          <w:cs/>
        </w:rPr>
      </w:pPr>
      <w:r>
        <w:tab/>
      </w:r>
      <w:r w:rsidR="00DD0C25">
        <w:tab/>
      </w:r>
      <w:r>
        <w:t>2.</w:t>
      </w:r>
      <w:r w:rsidR="00995D75">
        <w:t>5</w:t>
      </w:r>
      <w:r>
        <w:t xml:space="preserve">.3 </w:t>
      </w:r>
      <w:bookmarkStart w:id="32" w:name="_Hlk85667959"/>
      <w:r w:rsidR="00ED296C" w:rsidRPr="00ED296C">
        <w:t>Dart</w:t>
      </w:r>
      <w:bookmarkEnd w:id="32"/>
    </w:p>
    <w:p w14:paraId="56F35AE4" w14:textId="3ABD89AA" w:rsidR="00760564" w:rsidRDefault="00760564" w:rsidP="00DD0C25">
      <w:pPr>
        <w:tabs>
          <w:tab w:val="left" w:pos="426"/>
          <w:tab w:val="left" w:pos="851"/>
        </w:tabs>
        <w:ind w:firstLine="0"/>
        <w:jc w:val="both"/>
      </w:pPr>
      <w:r>
        <w:tab/>
      </w:r>
      <w:r w:rsidR="00DD0C25">
        <w:tab/>
      </w:r>
      <w:r>
        <w:t>2.</w:t>
      </w:r>
      <w:r w:rsidR="00995D75">
        <w:t>5</w:t>
      </w:r>
      <w:r>
        <w:t xml:space="preserve">.4 </w:t>
      </w:r>
      <w:bookmarkStart w:id="33" w:name="_Hlk85668663"/>
      <w:r w:rsidR="00ED296C" w:rsidRPr="00ED296C">
        <w:t>Flutter Framework</w:t>
      </w:r>
      <w:bookmarkEnd w:id="33"/>
    </w:p>
    <w:p w14:paraId="37CD307C" w14:textId="65FD0E68" w:rsidR="00672FC3" w:rsidRDefault="00672FC3" w:rsidP="00DD0C25">
      <w:pPr>
        <w:tabs>
          <w:tab w:val="left" w:pos="426"/>
          <w:tab w:val="left" w:pos="851"/>
        </w:tabs>
        <w:ind w:firstLine="0"/>
        <w:jc w:val="both"/>
      </w:pPr>
      <w:r>
        <w:tab/>
      </w:r>
      <w:r w:rsidR="00DD0C25">
        <w:tab/>
      </w:r>
      <w:r>
        <w:t>2.</w:t>
      </w:r>
      <w:r w:rsidR="00995D75">
        <w:t>5</w:t>
      </w:r>
      <w:r>
        <w:t xml:space="preserve">.5 </w:t>
      </w:r>
      <w:r w:rsidR="00A11428" w:rsidRPr="00A11428">
        <w:t>Google Maps Platform</w:t>
      </w:r>
    </w:p>
    <w:p w14:paraId="50F2CB92" w14:textId="27A9D529" w:rsidR="00760564" w:rsidRPr="00ED296C" w:rsidRDefault="00760564" w:rsidP="00DD0C25">
      <w:pPr>
        <w:tabs>
          <w:tab w:val="left" w:pos="426"/>
          <w:tab w:val="left" w:pos="851"/>
        </w:tabs>
        <w:ind w:firstLine="0"/>
        <w:jc w:val="both"/>
      </w:pPr>
      <w:r>
        <w:tab/>
      </w:r>
      <w:r w:rsidR="00DD0C25">
        <w:tab/>
      </w:r>
      <w:r>
        <w:t>2.</w:t>
      </w:r>
      <w:r w:rsidR="00995D75">
        <w:t>5</w:t>
      </w:r>
      <w:r>
        <w:t>.</w:t>
      </w:r>
      <w:r w:rsidR="00672FC3">
        <w:t>6</w:t>
      </w:r>
      <w:r>
        <w:t xml:space="preserve"> </w:t>
      </w:r>
      <w:r w:rsidR="00ED296C" w:rsidRPr="00ED296C">
        <w:t>Firebase</w:t>
      </w:r>
    </w:p>
    <w:p w14:paraId="6749C410" w14:textId="20671A3A" w:rsidR="00ED296C" w:rsidRPr="00BA2043" w:rsidRDefault="00ED296C" w:rsidP="00ED296C">
      <w:pPr>
        <w:tabs>
          <w:tab w:val="left" w:pos="426"/>
          <w:tab w:val="left" w:pos="851"/>
        </w:tabs>
        <w:ind w:firstLine="142"/>
        <w:jc w:val="both"/>
      </w:pPr>
      <w:r w:rsidRPr="00ED296C">
        <w:tab/>
      </w:r>
      <w:r w:rsidRPr="00ED296C">
        <w:tab/>
        <w:t>2.5.6 API</w:t>
      </w:r>
    </w:p>
    <w:p w14:paraId="64949FA1" w14:textId="4B9474CF" w:rsidR="00760564" w:rsidRDefault="00760564" w:rsidP="00DD0C25">
      <w:pPr>
        <w:tabs>
          <w:tab w:val="left" w:pos="426"/>
          <w:tab w:val="left" w:pos="709"/>
        </w:tabs>
        <w:ind w:left="426" w:firstLine="0"/>
        <w:jc w:val="both"/>
      </w:pPr>
      <w:r>
        <w:rPr>
          <w:rFonts w:hint="cs"/>
          <w:cs/>
        </w:rPr>
        <w:t>2.</w:t>
      </w:r>
      <w:r w:rsidR="004D0AC0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="00960544">
        <w:rPr>
          <w:rFonts w:hint="cs"/>
          <w:cs/>
        </w:rPr>
        <w:t>สรุปผล</w:t>
      </w:r>
    </w:p>
    <w:p w14:paraId="7143191A" w14:textId="3E97CBE7" w:rsidR="00DE39BA" w:rsidRDefault="00801147" w:rsidP="00A82DCC">
      <w:pPr>
        <w:pStyle w:val="2"/>
      </w:pPr>
      <w:r>
        <w:rPr>
          <w:rFonts w:hint="cs"/>
          <w:cs/>
        </w:rPr>
        <w:t xml:space="preserve">ความหมายโควิด </w:t>
      </w:r>
      <w:r>
        <w:t>19</w:t>
      </w:r>
    </w:p>
    <w:p w14:paraId="60AFAAF4" w14:textId="6D4C5074" w:rsidR="007A0D3B" w:rsidRDefault="00ED296C" w:rsidP="007A0D3B">
      <w:pPr>
        <w:ind w:firstLine="426"/>
      </w:pPr>
      <w:r w:rsidRPr="00ED296C">
        <w:rPr>
          <w:cs/>
        </w:rPr>
        <w:t>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นาเป็นไวรัสในวงศ์ใหญ่ที่เป็นสาเหตุของโรคทั้งในสัตว์และคน ในคนนั้น 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นาหลายสายพันธุ์ทำให้เกิดโรคระบบทางเดินหายใจตั้งแต่โรคหวัดธรรมดาจนถึงโรคที่มีอาการรุนแรง เช่น โรคทางเดินหายใจตะวันออกกลาง (</w:t>
      </w:r>
      <w:r w:rsidRPr="00ED296C">
        <w:t xml:space="preserve">MERS) </w:t>
      </w:r>
      <w:r w:rsidRPr="00ED296C">
        <w:rPr>
          <w:cs/>
        </w:rPr>
        <w:t>และโรคระบบทางเดินหายใจเฉียบพลันร้ายแรง (</w:t>
      </w:r>
      <w:r w:rsidRPr="00ED296C">
        <w:t xml:space="preserve">SARS) </w:t>
      </w:r>
      <w:r w:rsidRPr="00ED296C">
        <w:rPr>
          <w:cs/>
        </w:rPr>
        <w:t>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นาที่ค้นพบล่าสุดทำให้เกิดโรคติดเชื้อไวรัสโค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 2019 หรือโควิด 19</w:t>
      </w:r>
    </w:p>
    <w:p w14:paraId="6ECD2C22" w14:textId="1AC5B415" w:rsidR="000234C8" w:rsidRPr="000234C8" w:rsidRDefault="00ED296C" w:rsidP="00ED296C">
      <w:pPr>
        <w:ind w:firstLine="426"/>
        <w:rPr>
          <w:cs/>
        </w:rPr>
      </w:pPr>
      <w:r w:rsidRPr="00ED296C">
        <w:rPr>
          <w:rFonts w:ascii="Arial" w:hAnsi="Arial" w:cs="Arial" w:hint="cs"/>
          <w:cs/>
        </w:rPr>
        <w:t> </w:t>
      </w:r>
      <w:r w:rsidRPr="00ED296C">
        <w:rPr>
          <w:rFonts w:hint="cs"/>
          <w:cs/>
        </w:rPr>
        <w:t>ไวรัสโค</w:t>
      </w:r>
      <w:proofErr w:type="spellStart"/>
      <w:r w:rsidRPr="00ED296C">
        <w:rPr>
          <w:rFonts w:hint="cs"/>
          <w:cs/>
        </w:rPr>
        <w:t>โร</w:t>
      </w:r>
      <w:proofErr w:type="spellEnd"/>
      <w:r w:rsidRPr="00ED296C">
        <w:rPr>
          <w:rFonts w:hint="cs"/>
          <w:cs/>
        </w:rPr>
        <w:t>นาสายพันธุ์ใหม่</w:t>
      </w:r>
      <w:r w:rsidRPr="00ED296C">
        <w:rPr>
          <w:cs/>
        </w:rPr>
        <w:t xml:space="preserve"> 2019 (2019-</w:t>
      </w:r>
      <w:proofErr w:type="spellStart"/>
      <w:r w:rsidRPr="00ED296C">
        <w:t>nCoV</w:t>
      </w:r>
      <w:proofErr w:type="spellEnd"/>
      <w:r w:rsidRPr="00ED296C">
        <w:t>)</w:t>
      </w:r>
      <w:r w:rsidRPr="00ED296C">
        <w:rPr>
          <w:rFonts w:ascii="Arial" w:hAnsi="Arial" w:cs="Arial"/>
        </w:rPr>
        <w:t> </w:t>
      </w:r>
      <w:r w:rsidRPr="00ED296C">
        <w:rPr>
          <w:cs/>
        </w:rPr>
        <w:t>คือ 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นาสายพันธุ์ใหม่ซึ่งถูกค้นพบครั้งแรกจากการระบาดในเมืองอู่ฮั่น ประเทศจีน การแพร่ระบาดของไวรัสจากคนสู่คนนั้นโดยปกติแตกต่างกันตามชนิดของไวรัส ไวรัสบางชนิดสามารถติดต่อกันได้ง่าย ในขณะที่บางชนิดติดต่อกันได้ยาก ปัจจุบัน นักวิจัยกำลังทำการศึกษาไวรัสโค</w:t>
      </w:r>
      <w:proofErr w:type="spellStart"/>
      <w:r w:rsidRPr="00ED296C">
        <w:rPr>
          <w:cs/>
        </w:rPr>
        <w:t>โร</w:t>
      </w:r>
      <w:proofErr w:type="spellEnd"/>
      <w:r w:rsidRPr="00ED296C">
        <w:rPr>
          <w:cs/>
        </w:rPr>
        <w:t>นาสายพันธุ์ใหม่</w:t>
      </w:r>
      <w:r w:rsidRPr="00ED296C">
        <w:rPr>
          <w:rFonts w:ascii="Arial" w:hAnsi="Arial" w:cs="Arial" w:hint="cs"/>
          <w:cs/>
        </w:rPr>
        <w:t> </w:t>
      </w:r>
      <w:r w:rsidRPr="00ED296C">
        <w:rPr>
          <w:cs/>
        </w:rPr>
        <w:t>2019</w:t>
      </w:r>
      <w:r w:rsidRPr="00ED296C">
        <w:rPr>
          <w:rFonts w:ascii="Arial" w:hAnsi="Arial" w:cs="Arial" w:hint="cs"/>
          <w:cs/>
        </w:rPr>
        <w:t> </w:t>
      </w:r>
      <w:r w:rsidRPr="00ED296C">
        <w:rPr>
          <w:rFonts w:hint="cs"/>
          <w:cs/>
        </w:rPr>
        <w:t>เพื่อให้เข้าใจการแพร่ระบาด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ความรุนแรง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และลักษณะอื่น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ๆ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ของไวรัสชนิดนี้มากยิ่งขึ้น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ซึ่งปัจจุบันมีตัวบ่งชี้ว่า</w:t>
      </w:r>
      <w:r w:rsidRPr="00ED296C">
        <w:rPr>
          <w:cs/>
        </w:rPr>
        <w:t xml:space="preserve"> </w:t>
      </w:r>
      <w:r w:rsidRPr="00ED296C">
        <w:rPr>
          <w:rFonts w:hint="cs"/>
          <w:cs/>
        </w:rPr>
        <w:t>ไวรัสด</w:t>
      </w:r>
      <w:r w:rsidRPr="00ED296C">
        <w:rPr>
          <w:cs/>
        </w:rPr>
        <w:t>ังกล่าวสามารถแพร่ระบาดจากคนสู่คนได้</w:t>
      </w:r>
    </w:p>
    <w:p w14:paraId="0A4D5E45" w14:textId="2227C4D2" w:rsidR="00DE39BA" w:rsidRDefault="00087F05" w:rsidP="00A82DCC">
      <w:pPr>
        <w:pStyle w:val="2"/>
      </w:pPr>
      <w:r>
        <w:rPr>
          <w:rFonts w:hint="cs"/>
          <w:cs/>
        </w:rPr>
        <w:lastRenderedPageBreak/>
        <w:t>อาการโควิด</w:t>
      </w:r>
      <w:r>
        <w:t xml:space="preserve"> 19</w:t>
      </w:r>
    </w:p>
    <w:p w14:paraId="6AB66FA6" w14:textId="538D8C52" w:rsidR="00087F05" w:rsidRPr="00087F05" w:rsidRDefault="00087F05" w:rsidP="00C82FA7">
      <w:pPr>
        <w:ind w:firstLine="426"/>
      </w:pPr>
      <w:r w:rsidRPr="00087F05">
        <w:rPr>
          <w:cs/>
        </w:rPr>
        <w:t>ปัจจุบันประเทศไทยพบการระบาดของเชื้อโควิด-</w:t>
      </w:r>
      <w:r w:rsidRPr="00087F05">
        <w:t xml:space="preserve">19 </w:t>
      </w:r>
      <w:r w:rsidRPr="00087F05">
        <w:rPr>
          <w:cs/>
        </w:rPr>
        <w:t xml:space="preserve">ทั้งสิ้น </w:t>
      </w:r>
      <w:r w:rsidRPr="00087F05">
        <w:t xml:space="preserve">3 </w:t>
      </w:r>
      <w:r w:rsidRPr="00087F05">
        <w:rPr>
          <w:cs/>
        </w:rPr>
        <w:t>สายพันธุ์ด้วยกัน ได้แก่ สายพันธุ์เดลต้า (อินเดีย) สายพันธุ์</w:t>
      </w:r>
      <w:proofErr w:type="spellStart"/>
      <w:r w:rsidRPr="00087F05">
        <w:rPr>
          <w:cs/>
        </w:rPr>
        <w:t>อัลฟ่า</w:t>
      </w:r>
      <w:proofErr w:type="spellEnd"/>
      <w:r w:rsidRPr="00087F05">
        <w:rPr>
          <w:cs/>
        </w:rPr>
        <w:t xml:space="preserve"> (อังกฤษ) และสายพันธุ์เบต้า (แอฟริกาใต้) แต่ละสายพันธุ์จะมีประสิทธิภาพในการแพร่กระจายเชื้อที่แตกต่างกัน รวมไปถึงอาการของผู้ติดเชื้อที่พบในเชื้อชนิดหนึ่ง แต่กลับไปพบในเชื้ออีกชนิดหนึ่ง</w:t>
      </w:r>
    </w:p>
    <w:p w14:paraId="2E003410" w14:textId="76ADEFF5" w:rsidR="00840D9C" w:rsidRDefault="00087F05" w:rsidP="00707B1A">
      <w:pPr>
        <w:pStyle w:val="3"/>
      </w:pPr>
      <w:r w:rsidRPr="00087F05">
        <w:rPr>
          <w:cs/>
        </w:rPr>
        <w:t>โควิดสายพันธุ์เดลต้า (อินเดีย)</w:t>
      </w:r>
    </w:p>
    <w:p w14:paraId="7EBA0E05" w14:textId="63D2B11E" w:rsidR="00087F05" w:rsidRDefault="00087F05" w:rsidP="00C82FA7">
      <w:pPr>
        <w:ind w:firstLine="993"/>
      </w:pPr>
      <w:r>
        <w:rPr>
          <w:cs/>
        </w:rPr>
        <w:t>โควิดสายพันธุ์เดลต้า ที่กรมวิทยาศาสตร์การแพทย์รายงานเมื่อวันที่ 22 มิถุนายน 2564 ที่ผ่านมา พบผู้ติดเชื้อจำนวน 661 ราย โดยโควิดสายพันธุ์นี้ถูกค้นพบครั้งแรกที่ประเทศอินเดีย พบการแพร่กระจายไปแล้วกว่า 92 ประเทศทั่วโลก อีกทั้งยังถูกจับตามองว่าเป็นโควิดสายพันธุ์ใหม่ที่จะมาแทนที่สายพันธุ์</w:t>
      </w:r>
      <w:proofErr w:type="spellStart"/>
      <w:r>
        <w:rPr>
          <w:cs/>
        </w:rPr>
        <w:t>อัลฟ่า</w:t>
      </w:r>
      <w:proofErr w:type="spellEnd"/>
      <w:r>
        <w:rPr>
          <w:cs/>
        </w:rPr>
        <w:t>ที่กำลังเป็นสายพันธุ์หลักที่ระบาดในประเทศไทยในขณะนี้</w:t>
      </w:r>
    </w:p>
    <w:p w14:paraId="09DB80C5" w14:textId="2A29C700" w:rsidR="00087F05" w:rsidRDefault="00087F05" w:rsidP="00C82FA7">
      <w:pPr>
        <w:ind w:firstLine="993"/>
        <w:rPr>
          <w:cs/>
        </w:rPr>
      </w:pPr>
      <w:r>
        <w:rPr>
          <w:cs/>
        </w:rPr>
        <w:t>การพบเชื้อในประเทศไทยครั้งแรกที่บ้านพักคนงานย่านหลักสี่ ข้อมูลผู้ติดเชื้อจากการรายงานของกรมวิทยาศาสตร์การแพทย์ (22 มิ.ย.) พบผู้ติดเชื้อจำนวน 661 ราย โดยจังหวัดที่พบมากสุด คือ กรุงเทพมหานคร</w:t>
      </w:r>
      <w:r>
        <w:rPr>
          <w:rFonts w:hint="cs"/>
          <w:cs/>
        </w:rPr>
        <w:t>อาการของสายพันธุ์เดลต้ามีดังนี้</w:t>
      </w:r>
    </w:p>
    <w:p w14:paraId="4813DB40" w14:textId="4581BEA6" w:rsidR="00087F05" w:rsidRDefault="00440E38" w:rsidP="00087F05">
      <w:pPr>
        <w:pStyle w:val="4"/>
        <w:ind w:firstLine="652"/>
      </w:pPr>
      <w:r>
        <w:rPr>
          <w:rFonts w:hint="cs"/>
          <w:cs/>
        </w:rPr>
        <w:t>ปวดหัว</w:t>
      </w:r>
    </w:p>
    <w:p w14:paraId="6B92D9D1" w14:textId="22A21D6C" w:rsidR="00087F05" w:rsidRDefault="00440E38" w:rsidP="00087F05">
      <w:pPr>
        <w:pStyle w:val="4"/>
        <w:ind w:firstLine="652"/>
      </w:pPr>
      <w:r>
        <w:rPr>
          <w:rFonts w:hint="cs"/>
          <w:cs/>
        </w:rPr>
        <w:t>เจ็บคอ</w:t>
      </w:r>
    </w:p>
    <w:p w14:paraId="533B2CF1" w14:textId="6562535C" w:rsidR="00087F05" w:rsidRDefault="00440E38" w:rsidP="00440E38">
      <w:pPr>
        <w:pStyle w:val="4"/>
        <w:ind w:firstLine="652"/>
      </w:pPr>
      <w:r>
        <w:rPr>
          <w:rFonts w:hint="cs"/>
          <w:cs/>
        </w:rPr>
        <w:t>มีน้ำมูก</w:t>
      </w:r>
    </w:p>
    <w:p w14:paraId="7F44844B" w14:textId="46FBE521" w:rsidR="00087F05" w:rsidRDefault="00440E38" w:rsidP="00440E38">
      <w:pPr>
        <w:pStyle w:val="4"/>
        <w:ind w:firstLine="652"/>
      </w:pPr>
      <w:r>
        <w:rPr>
          <w:rFonts w:hint="cs"/>
          <w:cs/>
        </w:rPr>
        <w:t>ไม่ค่อยพบการสูญเสียการรับรส</w:t>
      </w:r>
    </w:p>
    <w:p w14:paraId="0828F253" w14:textId="1BCA4740" w:rsidR="00087F05" w:rsidRDefault="00440E38" w:rsidP="00440E38">
      <w:pPr>
        <w:pStyle w:val="4"/>
        <w:ind w:firstLine="652"/>
      </w:pPr>
      <w:r>
        <w:rPr>
          <w:rFonts w:hint="cs"/>
          <w:cs/>
        </w:rPr>
        <w:t>อาการคล้ายเป็นหวัดธรรมดา</w:t>
      </w:r>
    </w:p>
    <w:p w14:paraId="3A1C2383" w14:textId="24E1B58D" w:rsidR="00440E38" w:rsidRDefault="00440E38" w:rsidP="00707B1A">
      <w:pPr>
        <w:pStyle w:val="3"/>
      </w:pPr>
      <w:r w:rsidRPr="00440E38">
        <w:rPr>
          <w:cs/>
        </w:rPr>
        <w:t>โควิดสายพันธุ์</w:t>
      </w:r>
      <w:proofErr w:type="spellStart"/>
      <w:r w:rsidRPr="00440E38">
        <w:rPr>
          <w:cs/>
        </w:rPr>
        <w:t>อัลฟ่า</w:t>
      </w:r>
      <w:proofErr w:type="spellEnd"/>
      <w:r w:rsidRPr="00440E38">
        <w:rPr>
          <w:cs/>
        </w:rPr>
        <w:t xml:space="preserve"> (อังกฤษ)</w:t>
      </w:r>
    </w:p>
    <w:p w14:paraId="01FE9A0C" w14:textId="74F79205" w:rsidR="00440E38" w:rsidRDefault="00440E38" w:rsidP="00C82FA7">
      <w:pPr>
        <w:ind w:firstLine="993"/>
      </w:pPr>
      <w:r w:rsidRPr="00440E38">
        <w:rPr>
          <w:cs/>
        </w:rPr>
        <w:t>โควิดสายพันธุ์</w:t>
      </w:r>
      <w:proofErr w:type="spellStart"/>
      <w:r w:rsidRPr="00440E38">
        <w:rPr>
          <w:cs/>
        </w:rPr>
        <w:t>อัลฟ่า</w:t>
      </w:r>
      <w:proofErr w:type="spellEnd"/>
      <w:r w:rsidRPr="00440E38">
        <w:rPr>
          <w:cs/>
        </w:rPr>
        <w:t xml:space="preserve"> พบการติดเชื้อในประเทศไทยครั้งแรกเมื่อวันที่ 3 มกราคม 2564 โดยนายแพทย์ศุภกิจ </w:t>
      </w:r>
      <w:proofErr w:type="spellStart"/>
      <w:r w:rsidRPr="00440E38">
        <w:rPr>
          <w:cs/>
        </w:rPr>
        <w:t>ศิ</w:t>
      </w:r>
      <w:proofErr w:type="spellEnd"/>
      <w:r w:rsidRPr="00440E38">
        <w:rPr>
          <w:cs/>
        </w:rPr>
        <w:t>ริลักษณ์ อธิบดีกรมวิทยาศาสตร์การแพทย์ เปิดเผยข้อมูลการรายงานขององค์กรสาธารณสุขประเทศอังกฤษ (</w:t>
      </w:r>
      <w:r w:rsidRPr="00440E38">
        <w:t xml:space="preserve">Public Health England) </w:t>
      </w:r>
      <w:r w:rsidRPr="00440E38">
        <w:rPr>
          <w:cs/>
        </w:rPr>
        <w:t>และองค์การอนามัยโลก (</w:t>
      </w:r>
      <w:r w:rsidRPr="00440E38">
        <w:t xml:space="preserve">WHO) </w:t>
      </w:r>
      <w:r w:rsidRPr="00440E38">
        <w:rPr>
          <w:cs/>
        </w:rPr>
        <w:t>พบว่าสายพันธุ์</w:t>
      </w:r>
      <w:proofErr w:type="spellStart"/>
      <w:r w:rsidRPr="00440E38">
        <w:rPr>
          <w:cs/>
        </w:rPr>
        <w:t>อัลฟ่า</w:t>
      </w:r>
      <w:proofErr w:type="spellEnd"/>
      <w:r w:rsidRPr="00440E38">
        <w:rPr>
          <w:cs/>
        </w:rPr>
        <w:t xml:space="preserve"> (อังกฤษ) เป็นสายพันธุ์ที่มีการแพร่กระจายเชื้อได้ง่ายกว่าสายพันธุ์ดั้งเดิมถึง</w:t>
      </w:r>
      <w:r>
        <w:rPr>
          <w:rFonts w:hint="cs"/>
          <w:cs/>
        </w:rPr>
        <w:t xml:space="preserve"> </w:t>
      </w:r>
      <w:r w:rsidRPr="00440E38">
        <w:rPr>
          <w:cs/>
        </w:rPr>
        <w:t xml:space="preserve"> 1.7 เท่าอาการของสายพันธุ์</w:t>
      </w:r>
      <w:proofErr w:type="spellStart"/>
      <w:r w:rsidRPr="00440E38">
        <w:rPr>
          <w:cs/>
        </w:rPr>
        <w:t>อัลฟ่า</w:t>
      </w:r>
      <w:proofErr w:type="spellEnd"/>
      <w:r w:rsidRPr="00440E38">
        <w:rPr>
          <w:cs/>
        </w:rPr>
        <w:t>มีดังนี้</w:t>
      </w:r>
    </w:p>
    <w:p w14:paraId="04210A65" w14:textId="77777777" w:rsidR="00326BF6" w:rsidRDefault="00326BF6" w:rsidP="00326BF6">
      <w:pPr>
        <w:pStyle w:val="4"/>
        <w:ind w:firstLine="652"/>
      </w:pPr>
      <w:r w:rsidRPr="00440E38">
        <w:rPr>
          <w:cs/>
        </w:rPr>
        <w:t xml:space="preserve">มีไข้ตั้งแต่ </w:t>
      </w:r>
      <w:r w:rsidRPr="00440E38">
        <w:t xml:space="preserve">37.5 </w:t>
      </w:r>
      <w:r w:rsidRPr="00440E38">
        <w:rPr>
          <w:cs/>
        </w:rPr>
        <w:t>องศาเซลเซียสขึ้นไป</w:t>
      </w:r>
    </w:p>
    <w:p w14:paraId="0298745A" w14:textId="77777777" w:rsidR="00326BF6" w:rsidRDefault="00326BF6" w:rsidP="00326BF6">
      <w:pPr>
        <w:pStyle w:val="4"/>
        <w:ind w:firstLine="652"/>
      </w:pPr>
      <w:r w:rsidRPr="00440E38">
        <w:rPr>
          <w:cs/>
        </w:rPr>
        <w:t>เจ็บคอ</w:t>
      </w:r>
    </w:p>
    <w:p w14:paraId="2DB441E4" w14:textId="77777777" w:rsidR="00326BF6" w:rsidRDefault="00326BF6" w:rsidP="00326BF6">
      <w:pPr>
        <w:pStyle w:val="4"/>
        <w:ind w:firstLine="652"/>
      </w:pPr>
      <w:r w:rsidRPr="00440E38">
        <w:rPr>
          <w:cs/>
        </w:rPr>
        <w:t>หายใจหอบเหนื่อย</w:t>
      </w:r>
    </w:p>
    <w:p w14:paraId="77508D36" w14:textId="77777777" w:rsidR="00326BF6" w:rsidRDefault="00326BF6" w:rsidP="00326BF6">
      <w:pPr>
        <w:pStyle w:val="4"/>
        <w:ind w:firstLine="652"/>
      </w:pPr>
      <w:r w:rsidRPr="00440E38">
        <w:rPr>
          <w:cs/>
        </w:rPr>
        <w:t>ปวดตามร่างกายและศีรษะ</w:t>
      </w:r>
    </w:p>
    <w:p w14:paraId="6846491A" w14:textId="77777777" w:rsidR="00326BF6" w:rsidRDefault="00326BF6" w:rsidP="00326BF6">
      <w:pPr>
        <w:pStyle w:val="4"/>
        <w:ind w:firstLine="652"/>
      </w:pPr>
      <w:r w:rsidRPr="00440E38">
        <w:rPr>
          <w:cs/>
        </w:rPr>
        <w:t>การรับรสหรือการได้รับกลิ่นผิดปกติ</w:t>
      </w:r>
    </w:p>
    <w:p w14:paraId="58A9C615" w14:textId="77777777" w:rsidR="00326BF6" w:rsidRDefault="00326BF6" w:rsidP="00C82FA7">
      <w:pPr>
        <w:ind w:firstLine="993"/>
      </w:pPr>
    </w:p>
    <w:p w14:paraId="66D70F44" w14:textId="2D5A7009" w:rsidR="00440E38" w:rsidRDefault="00440E38" w:rsidP="00707B1A">
      <w:pPr>
        <w:pStyle w:val="3"/>
      </w:pPr>
      <w:r w:rsidRPr="00440E38">
        <w:rPr>
          <w:cs/>
        </w:rPr>
        <w:lastRenderedPageBreak/>
        <w:t>โควิดสายพันธุ์เบต้า (แอฟริกาใต้)</w:t>
      </w:r>
    </w:p>
    <w:p w14:paraId="0188C717" w14:textId="1FC4109C" w:rsidR="00440E38" w:rsidRDefault="00440E38" w:rsidP="00C82FA7">
      <w:pPr>
        <w:ind w:firstLine="993"/>
      </w:pPr>
      <w:r>
        <w:rPr>
          <w:cs/>
        </w:rPr>
        <w:t>สายพันธุ์เบต้าพบการระบาดในประเทศไทยครั้งแรกในพื้นที่ภาคใต้ จากอำเภอตากใบ จังหวัดนราธิวาส โดยได้รับเชื้อจากผู้ลักลอบเข้าเมือง และพบผู้ติดเชื้อครั้งแรกเมื่อวันที่ 9 มิถุนายน 2564 ที่ผ่านม</w:t>
      </w:r>
      <w:r>
        <w:rPr>
          <w:rFonts w:hint="cs"/>
          <w:cs/>
        </w:rPr>
        <w:t>า</w:t>
      </w:r>
      <w:r>
        <w:rPr>
          <w:cs/>
        </w:rPr>
        <w:t>นายแพทย์ศุภกิจเปิดเผยว่า สายพันธุ์เบต้ามีการแพร่กระจายเชื้อไม่รวดเร็วเท่าสายพันธุ์เดลต้าและ</w:t>
      </w:r>
      <w:proofErr w:type="spellStart"/>
      <w:r>
        <w:rPr>
          <w:cs/>
        </w:rPr>
        <w:t>อัลฟ่า</w:t>
      </w:r>
      <w:proofErr w:type="spellEnd"/>
      <w:r>
        <w:rPr>
          <w:cs/>
        </w:rPr>
        <w:t xml:space="preserve"> แต่อย่างไรก็ตาม สายพันธุ์เบต้าอาจทำให้เกิดอาการป่วยหรือเสียชีวิตได้มากกว่าสายพันธุ์ดั้งเดิม</w:t>
      </w:r>
    </w:p>
    <w:p w14:paraId="3FBE00B2" w14:textId="43798EF9" w:rsidR="00C82FA7" w:rsidRDefault="00C82FA7" w:rsidP="00C82FA7">
      <w:pPr>
        <w:pStyle w:val="4"/>
        <w:ind w:firstLine="652"/>
      </w:pPr>
      <w:r w:rsidRPr="00C82FA7">
        <w:rPr>
          <w:cs/>
        </w:rPr>
        <w:t>ปวดเมื่อยตามร่างกาย</w:t>
      </w:r>
    </w:p>
    <w:p w14:paraId="2EABAC6E" w14:textId="39EF4840" w:rsidR="00C82FA7" w:rsidRDefault="00C82FA7" w:rsidP="00C82FA7">
      <w:pPr>
        <w:pStyle w:val="4"/>
        <w:ind w:firstLine="652"/>
      </w:pPr>
      <w:r w:rsidRPr="00C82FA7">
        <w:rPr>
          <w:cs/>
        </w:rPr>
        <w:t>เจ็บคอ</w:t>
      </w:r>
    </w:p>
    <w:p w14:paraId="069932C0" w14:textId="17306C11" w:rsidR="00C82FA7" w:rsidRDefault="00C82FA7" w:rsidP="00C82FA7">
      <w:pPr>
        <w:pStyle w:val="4"/>
        <w:ind w:firstLine="652"/>
      </w:pPr>
      <w:r w:rsidRPr="00C82FA7">
        <w:rPr>
          <w:cs/>
        </w:rPr>
        <w:t>ท้องเสีย</w:t>
      </w:r>
    </w:p>
    <w:p w14:paraId="393D2380" w14:textId="6E025391" w:rsidR="00C82FA7" w:rsidRDefault="00C82FA7" w:rsidP="00C82FA7">
      <w:pPr>
        <w:pStyle w:val="4"/>
        <w:ind w:firstLine="652"/>
      </w:pPr>
      <w:r w:rsidRPr="00C82FA7">
        <w:rPr>
          <w:cs/>
        </w:rPr>
        <w:t>ปวดศีรษะ</w:t>
      </w:r>
    </w:p>
    <w:p w14:paraId="64F59E9B" w14:textId="2C1EDCA1" w:rsidR="00C82FA7" w:rsidRDefault="00C82FA7" w:rsidP="00C82FA7">
      <w:pPr>
        <w:pStyle w:val="4"/>
        <w:ind w:firstLine="652"/>
      </w:pPr>
      <w:r w:rsidRPr="00C82FA7">
        <w:rPr>
          <w:cs/>
        </w:rPr>
        <w:t>ตาแดง</w:t>
      </w:r>
    </w:p>
    <w:p w14:paraId="537E9D9B" w14:textId="00116BF2" w:rsidR="00C82FA7" w:rsidRDefault="00C82FA7" w:rsidP="00C82FA7">
      <w:pPr>
        <w:pStyle w:val="4"/>
        <w:ind w:firstLine="652"/>
      </w:pPr>
      <w:r w:rsidRPr="00C82FA7">
        <w:rPr>
          <w:cs/>
        </w:rPr>
        <w:t>การรับรสหรือการได้รับกลิ่นผิดปกติ</w:t>
      </w:r>
    </w:p>
    <w:p w14:paraId="00D0A5F1" w14:textId="799B4467" w:rsidR="00C82FA7" w:rsidRPr="00C82FA7" w:rsidRDefault="00C82FA7" w:rsidP="00C82FA7">
      <w:pPr>
        <w:pStyle w:val="4"/>
        <w:ind w:firstLine="652"/>
        <w:rPr>
          <w:cs/>
        </w:rPr>
      </w:pPr>
      <w:r w:rsidRPr="00C82FA7">
        <w:rPr>
          <w:cs/>
        </w:rPr>
        <w:t>มีผื่นขึ้นบริเวณผิวหนัง หรือนิ้วมือนิ้วเท้าเปลี่ยนสี</w:t>
      </w:r>
    </w:p>
    <w:p w14:paraId="66BEFD7A" w14:textId="37A1205E" w:rsidR="00D738EA" w:rsidRDefault="00C82FA7" w:rsidP="00A82DCC">
      <w:pPr>
        <w:pStyle w:val="2"/>
      </w:pPr>
      <w:r w:rsidRPr="00C82FA7">
        <w:rPr>
          <w:cs/>
        </w:rPr>
        <w:t>การติดตาม</w:t>
      </w:r>
      <w:bookmarkStart w:id="34" w:name="_Hlk85647787"/>
      <w:r w:rsidRPr="00C82FA7">
        <w:rPr>
          <w:cs/>
        </w:rPr>
        <w:t>ผู้สัมผัส</w:t>
      </w:r>
      <w:bookmarkEnd w:id="34"/>
      <w:r w:rsidRPr="00C82FA7">
        <w:rPr>
          <w:cs/>
        </w:rPr>
        <w:t>ใกล้ชิด</w:t>
      </w:r>
    </w:p>
    <w:p w14:paraId="480F0E62" w14:textId="2431FE3B" w:rsidR="00D738EA" w:rsidRPr="004B393A" w:rsidRDefault="00D738EA" w:rsidP="00707B1A">
      <w:pPr>
        <w:pStyle w:val="3"/>
        <w:rPr>
          <w:cs/>
        </w:rPr>
      </w:pPr>
      <w:r>
        <w:rPr>
          <w:rFonts w:hint="cs"/>
          <w:cs/>
        </w:rPr>
        <w:t>ความหมาย</w:t>
      </w:r>
      <w:r w:rsidR="00C82FA7" w:rsidRPr="00C82FA7">
        <w:rPr>
          <w:cs/>
        </w:rPr>
        <w:t>ผู้สัมผัส</w:t>
      </w:r>
    </w:p>
    <w:p w14:paraId="04A79002" w14:textId="3668686B" w:rsidR="00D738EA" w:rsidRDefault="00D738EA" w:rsidP="00C82FA7">
      <w:pPr>
        <w:tabs>
          <w:tab w:val="left" w:pos="993"/>
        </w:tabs>
        <w:ind w:firstLine="0"/>
      </w:pPr>
      <w:r>
        <w:rPr>
          <w:cs/>
        </w:rPr>
        <w:tab/>
      </w:r>
      <w:r w:rsidR="00C82FA7">
        <w:rPr>
          <w:rFonts w:hint="cs"/>
          <w:cs/>
        </w:rPr>
        <w:t>ผู้</w:t>
      </w:r>
      <w:r w:rsidR="00C82FA7">
        <w:rPr>
          <w:cs/>
        </w:rPr>
        <w:t xml:space="preserve">สัมผัส หมายถึง ผู้ที่มีกิจกรรมร่วมกับผู้ป่วยยืนยันหรือผู้ป่วยเข้าข่าย แบ่งออกเป็น </w:t>
      </w:r>
      <w:r w:rsidR="00C82FA7">
        <w:t>2</w:t>
      </w:r>
      <w:r w:rsidR="00C82FA7">
        <w:rPr>
          <w:cs/>
        </w:rPr>
        <w:t xml:space="preserve"> กลุ่ม คือผู้สัมผัสที่อาจเป็นแหล่งโรค ได้แก่ ผู้ที่สัมผัสผู้ป่วยในช่วง </w:t>
      </w:r>
      <w:r w:rsidR="00C82FA7">
        <w:t>14</w:t>
      </w:r>
      <w:r w:rsidR="00C82FA7">
        <w:rPr>
          <w:cs/>
        </w:rPr>
        <w:t xml:space="preserve"> วันก่อนเริ่มป่วย</w:t>
      </w:r>
      <w:r w:rsidR="006739BE">
        <w:rPr>
          <w:rFonts w:hint="cs"/>
          <w:cs/>
        </w:rPr>
        <w:t>และ</w:t>
      </w:r>
      <w:r w:rsidR="00C82FA7">
        <w:rPr>
          <w:cs/>
        </w:rPr>
        <w:t xml:space="preserve">ผู้สัมผัสที่อาจรับเชื้อจากผู้ป่วย ได้แก่ ผู้ที่สัมผัสผู้ป่วยนับแต่วันเริ่มป่วย (หรือก่อนมีอาการประมาณ </w:t>
      </w:r>
      <w:r w:rsidR="00C82FA7">
        <w:t xml:space="preserve">1-2 </w:t>
      </w:r>
      <w:r w:rsidR="00C82FA7">
        <w:rPr>
          <w:cs/>
        </w:rPr>
        <w:t>วัน)</w:t>
      </w:r>
    </w:p>
    <w:p w14:paraId="3DFF9449" w14:textId="0ACB5BC2" w:rsidR="00D738EA" w:rsidRDefault="00D738EA" w:rsidP="00D738EA">
      <w:pPr>
        <w:tabs>
          <w:tab w:val="left" w:pos="993"/>
        </w:tabs>
        <w:ind w:firstLine="0"/>
      </w:pPr>
      <w:r>
        <w:tab/>
      </w:r>
      <w:r w:rsidR="006739BE">
        <w:rPr>
          <w:cs/>
        </w:rPr>
        <w:t>ผู้สัมผัสใกล้ชิด ประกอบด้วยผู้ที่อยู่ใกล้หรือมีการพูดคุยกับผู้ป่วยในระยะ 1เมตร เป็นเวลานานกว่า 5 นาที หรือถูกไอจามรดจากผู้ป่วย</w:t>
      </w:r>
      <w:r w:rsidR="006739BE">
        <w:rPr>
          <w:rFonts w:hint="cs"/>
          <w:cs/>
        </w:rPr>
        <w:t>และ</w:t>
      </w:r>
      <w:r w:rsidR="006739BE">
        <w:rPr>
          <w:cs/>
        </w:rPr>
        <w:t>ผู้ที่อยู่ในบริเวณที่ปิด ไม่มีการถ่ายเทอากาศมากนัก ร่วมกับผู้ป่วย โดยอยู่ห่างจากผู้ป่วยในระยะ1 เมตร เป็นเวลานานกว่า 15 นาที เช่น ในรถปรับอากาศ หรือห้องปรับอากาศ</w:t>
      </w:r>
    </w:p>
    <w:p w14:paraId="2CE5ACC8" w14:textId="77777777" w:rsidR="00A96BA3" w:rsidRDefault="00A96BA3" w:rsidP="00707B1A">
      <w:pPr>
        <w:pStyle w:val="3"/>
        <w:numPr>
          <w:ilvl w:val="2"/>
          <w:numId w:val="6"/>
        </w:numPr>
      </w:pPr>
      <w:r>
        <w:rPr>
          <w:rFonts w:hint="cs"/>
          <w:cs/>
        </w:rPr>
        <w:t xml:space="preserve">ผู้สัมผัสใกล้ชิดแบ่งออกเป็น </w:t>
      </w:r>
      <w:r>
        <w:t xml:space="preserve">2 </w:t>
      </w:r>
      <w:r>
        <w:rPr>
          <w:rFonts w:hint="cs"/>
          <w:cs/>
        </w:rPr>
        <w:t>กลุ่ม</w:t>
      </w:r>
      <w:r>
        <w:t xml:space="preserve"> </w:t>
      </w:r>
    </w:p>
    <w:p w14:paraId="022235EC" w14:textId="77777777" w:rsidR="00A96BA3" w:rsidRDefault="00A96BA3" w:rsidP="00A96BA3">
      <w:pPr>
        <w:pStyle w:val="4"/>
        <w:ind w:firstLine="652"/>
      </w:pPr>
      <w:r>
        <w:rPr>
          <w:cs/>
        </w:rPr>
        <w:t xml:space="preserve">ผู้สัมผัสใกล้ชิดเสี่ยงสูง หมายถึง ผู้สัมผัสที่มีโอกาสสูงในการรับหรือแพร่เชื้อกับผู้ป่วยที่มีโอกาสสัมผัสสารคัดหลั่งจากทางเดินหายใจของผู้ป่วย โดยไม่ได้ใส่ </w:t>
      </w:r>
      <w:r>
        <w:t xml:space="preserve">personal protective equipment (PPE) </w:t>
      </w:r>
      <w:r>
        <w:rPr>
          <w:cs/>
        </w:rPr>
        <w:t>ตามมาตรฐาน</w:t>
      </w:r>
      <w:r>
        <w:rPr>
          <w:cs/>
        </w:rPr>
        <w:tab/>
      </w:r>
    </w:p>
    <w:p w14:paraId="757B5A39" w14:textId="77777777" w:rsidR="00A96BA3" w:rsidRDefault="00A96BA3" w:rsidP="00A96BA3">
      <w:pPr>
        <w:pStyle w:val="4"/>
        <w:ind w:firstLine="652"/>
      </w:pPr>
      <w:r>
        <w:rPr>
          <w:cs/>
        </w:rPr>
        <w:t>ผู้สัมผัสใกล้ชิดเสี่ยงต่ำ หมายถึง ผู้สัมผัสที่มีโอกาสต่ำในการรับหรือแพร่เชื้อกับผู้ป่วย ได้แก่ ผู้สัมผัสใกล้ชิดที่ไม่เข้าเกณฑ์ผู้สัมผัสใกล้ชิดเสี่ยงสูง</w:t>
      </w:r>
    </w:p>
    <w:p w14:paraId="368BD135" w14:textId="77777777" w:rsidR="00A96BA3" w:rsidRDefault="00A96BA3" w:rsidP="00D738EA">
      <w:pPr>
        <w:tabs>
          <w:tab w:val="left" w:pos="993"/>
        </w:tabs>
        <w:ind w:firstLine="0"/>
      </w:pPr>
    </w:p>
    <w:p w14:paraId="2721114D" w14:textId="4BD9DCD1" w:rsidR="00F32904" w:rsidRDefault="00F32904" w:rsidP="00707B1A">
      <w:pPr>
        <w:pStyle w:val="3"/>
      </w:pPr>
      <w:r w:rsidRPr="00F32904">
        <w:rPr>
          <w:cs/>
        </w:rPr>
        <w:lastRenderedPageBreak/>
        <w:t>การติดตามผู้สัมผัส</w:t>
      </w:r>
      <w:r>
        <w:rPr>
          <w:rFonts w:hint="cs"/>
          <w:cs/>
        </w:rPr>
        <w:t xml:space="preserve"> </w:t>
      </w:r>
      <w:r w:rsidRPr="00F32904">
        <w:rPr>
          <w:cs/>
        </w:rPr>
        <w:t xml:space="preserve"> (</w:t>
      </w:r>
      <w:r w:rsidRPr="00F32904">
        <w:t>contact tracing)</w:t>
      </w:r>
    </w:p>
    <w:p w14:paraId="5389F8EC" w14:textId="7DDB7E28" w:rsidR="00F32904" w:rsidRDefault="00F32904" w:rsidP="00F32904">
      <w:pPr>
        <w:tabs>
          <w:tab w:val="left" w:pos="993"/>
        </w:tabs>
        <w:ind w:firstLine="0"/>
      </w:pPr>
      <w:r>
        <w:tab/>
      </w:r>
      <w:r>
        <w:rPr>
          <w:cs/>
        </w:rPr>
        <w:t>เมื่อพบผู้ป่วยยืนยัน จะติดตามเพื่อหาว่ามีผู้สัมผัสซึ่งอาจได้รับเชื้อแล้วเกิดโรคหรือไม่ ทั้งนี้มีกิจกรรมสำคัญ คือ</w:t>
      </w:r>
    </w:p>
    <w:p w14:paraId="65C50B41" w14:textId="3B4A2610" w:rsidR="00F32904" w:rsidRDefault="00F32904" w:rsidP="00F32904">
      <w:pPr>
        <w:tabs>
          <w:tab w:val="left" w:pos="993"/>
        </w:tabs>
        <w:ind w:firstLine="0"/>
      </w:pPr>
      <w:r>
        <w:tab/>
      </w:r>
      <w:r>
        <w:rPr>
          <w:cs/>
        </w:rPr>
        <w:t>1</w:t>
      </w:r>
      <w:r>
        <w:t>)</w:t>
      </w:r>
      <w:r>
        <w:rPr>
          <w:cs/>
        </w:rPr>
        <w:t xml:space="preserve"> หาข้อมูลจากผู้ป่วย บุคคล เช่น ญาติ และแหล่งข้อมูลที่เกี่ยวข้อง เช่น ข้อมูลการเดินทางฯ</w:t>
      </w:r>
    </w:p>
    <w:p w14:paraId="6883CB66" w14:textId="2BDDC42E" w:rsidR="00F32904" w:rsidRDefault="00F32904" w:rsidP="00F32904">
      <w:pPr>
        <w:tabs>
          <w:tab w:val="left" w:pos="993"/>
        </w:tabs>
        <w:ind w:firstLine="0"/>
      </w:pPr>
      <w:r>
        <w:rPr>
          <w:cs/>
        </w:rPr>
        <w:tab/>
        <w:t>2</w:t>
      </w:r>
      <w:r>
        <w:t>)</w:t>
      </w:r>
      <w:r>
        <w:rPr>
          <w:cs/>
        </w:rPr>
        <w:t xml:space="preserve"> หาตัวผู้สัมผัส เพื่อแจ้งว่าเขาอาจได้รับเชื้อ ช่วยให้เข้าถึงการวินิจฉัยและรักษา แนะนำการ </w:t>
      </w:r>
      <w:r>
        <w:t>quarantine</w:t>
      </w:r>
      <w:r>
        <w:rPr>
          <w:cs/>
        </w:rPr>
        <w:t>ทั้งนี้ต้องระมัดระวังผลกระทบในลักษณะที่อาจเกิดการรังเกียจกีดกัน (</w:t>
      </w:r>
      <w:r>
        <w:t xml:space="preserve">stigmatization) </w:t>
      </w:r>
      <w:r>
        <w:rPr>
          <w:cs/>
        </w:rPr>
        <w:t>บางกรณีจะไม่แจ้งว่าผู้ป่วยเป็นใคร</w:t>
      </w:r>
    </w:p>
    <w:p w14:paraId="452AC514" w14:textId="77777777" w:rsidR="00C727AA" w:rsidRDefault="00C727AA" w:rsidP="00C727AA">
      <w:pPr>
        <w:ind w:firstLine="993"/>
      </w:pPr>
      <w:r>
        <w:rPr>
          <w:cs/>
        </w:rPr>
        <w:t xml:space="preserve">การติดตามผู้สัมผัสถือเป็นหน้าที่ในการควบคุมโรค บางประเทศมีกฎหมายรองรับชัดเจน และดำเนินการโดยสอดคล้องกับหลักจริยธรรม ตาม พ.ร.บ.โรคติดต่อ พ.ศ. 2558 ระบุเรื่องการ </w:t>
      </w:r>
      <w:r>
        <w:t xml:space="preserve">quarantine </w:t>
      </w:r>
      <w:r>
        <w:rPr>
          <w:cs/>
        </w:rPr>
        <w:t>ผู้สัมผัสไว้เช่นกัน</w:t>
      </w:r>
    </w:p>
    <w:p w14:paraId="64F439B0" w14:textId="3F8617B4" w:rsidR="00F32904" w:rsidRPr="00F32904" w:rsidRDefault="00C727AA" w:rsidP="00C727AA">
      <w:pPr>
        <w:ind w:firstLine="993"/>
        <w:rPr>
          <w:cs/>
        </w:rPr>
      </w:pPr>
      <w:r>
        <w:t xml:space="preserve">Reverse contact tracing </w:t>
      </w:r>
      <w:r>
        <w:rPr>
          <w:cs/>
        </w:rPr>
        <w:t xml:space="preserve">หรือ </w:t>
      </w:r>
      <w:r>
        <w:t xml:space="preserve">Source case investigation </w:t>
      </w:r>
      <w:r>
        <w:rPr>
          <w:cs/>
        </w:rPr>
        <w:t>เมื่อพบผู้ป่วยยืนยัน จะสอบถามเพื่อค้นหาว่าในช่วง 1 ระยะฟักตัวที่ยาวที่สุดก่อนป่วย ผู้ป่วยได้ไปสัมผัสใกล้ชิดกับบุคคลใดซึ่งอาจเป็นผู้ป่วยหรือไม่โดยอาจเป็นผู้ป่วยที่ได้รับการวินิจฉัยอยู่เดิม หรือเป็นผู้ที่ยังไม่เคยได้รับการวินิจฉัย ซึ่งควรส่งตรวจเพื่อวินิจฉัยด้วย</w:t>
      </w:r>
      <w:r w:rsidR="00F32904">
        <w:rPr>
          <w:rFonts w:hint="cs"/>
          <w:cs/>
        </w:rPr>
        <w:t xml:space="preserve">  </w:t>
      </w:r>
    </w:p>
    <w:p w14:paraId="7E704D5A" w14:textId="76A77486" w:rsidR="00D738EA" w:rsidRDefault="00C727AA" w:rsidP="00A82DCC">
      <w:pPr>
        <w:pStyle w:val="2"/>
      </w:pPr>
      <w:r w:rsidRPr="00C727AA">
        <w:rPr>
          <w:cs/>
        </w:rPr>
        <w:t>แนวทางปฏิบัติสำหรับกลุ่มเสี่ยง</w:t>
      </w:r>
    </w:p>
    <w:p w14:paraId="3D574CA0" w14:textId="6A2687D3" w:rsidR="00D738EA" w:rsidRDefault="00E346E3" w:rsidP="00707B1A">
      <w:pPr>
        <w:pStyle w:val="3"/>
      </w:pPr>
      <w:r w:rsidRPr="00E346E3">
        <w:rPr>
          <w:cs/>
        </w:rPr>
        <w:t>คำแนะนำสำหรับผู้สูงอายุและผู้ที่อยู่ร่วมกับผู้สูงอาย</w:t>
      </w:r>
      <w:r>
        <w:rPr>
          <w:rFonts w:hint="cs"/>
          <w:cs/>
        </w:rPr>
        <w:t>ุ</w:t>
      </w:r>
    </w:p>
    <w:p w14:paraId="592368FF" w14:textId="0DD44A76" w:rsidR="00D738EA" w:rsidRDefault="00E346E3" w:rsidP="00E346E3">
      <w:pPr>
        <w:ind w:firstLine="993"/>
      </w:pPr>
      <w:r>
        <w:rPr>
          <w:cs/>
        </w:rPr>
        <w:t>จากสถานการณ์การแพร่ระบาดของโรคโควิด 19 ที่มีการแพร่ระบาดเป็นวงกว้าง ผู้สูงอายุถือเป็นประชาชนกลุ่มเสี่ยงต่อการเกิดโรคที่มีอาการรุนแรงมากกว่ากลุ่มวัยอื่น การอยู่รวมกันเป็นครอบครัวที่มีสมาชิกในบ้านมีประวัติเดินทางมาจากพื้นที่เสี่ยง อาจทำให้ผู้สูงอายุติดเชื้อได้ ดังนั้น ผู้สูงอายุและบุคคลในครอบครัวควรมีการปฏิบัติตน เพื่อการป้องกันการรับสัมผัสและแพร่กระจายเชื้อโรค ดังน</w:t>
      </w:r>
      <w:r>
        <w:rPr>
          <w:rFonts w:hint="cs"/>
          <w:cs/>
        </w:rPr>
        <w:t>ี้</w:t>
      </w:r>
    </w:p>
    <w:p w14:paraId="243941A6" w14:textId="51867A61" w:rsidR="00E346E3" w:rsidRDefault="00E346E3" w:rsidP="0030376D">
      <w:pPr>
        <w:pStyle w:val="4"/>
        <w:ind w:firstLine="652"/>
      </w:pPr>
      <w:r>
        <w:rPr>
          <w:cs/>
        </w:rPr>
        <w:lastRenderedPageBreak/>
        <w:t>ล้างมือ</w:t>
      </w:r>
      <w:proofErr w:type="spellStart"/>
      <w:r>
        <w:rPr>
          <w:cs/>
        </w:rPr>
        <w:t>บ่อยๆ</w:t>
      </w:r>
      <w:proofErr w:type="spellEnd"/>
      <w:r>
        <w:rPr>
          <w:cs/>
        </w:rPr>
        <w:t xml:space="preserve"> ด้วยน้ำและสบู่หรือเจลแอลกอฮอล์ 70 % ทุกครั้งก่อนรับประทานอาหารหลังเข้าส้วม หรือเมื่อสัมผัสสิ่งของร่วมกับผู้อื่น หลีกเลี่ยงการใช้มือสัมผัสใบหน้า ตา ปาก จมูก</w:t>
      </w:r>
    </w:p>
    <w:p w14:paraId="0D53D83D" w14:textId="6E8F3D3F" w:rsidR="00E346E3" w:rsidRDefault="00673D93" w:rsidP="0030376D">
      <w:pPr>
        <w:pStyle w:val="4"/>
        <w:ind w:firstLine="652"/>
      </w:pPr>
      <w:r>
        <w:rPr>
          <w:cs/>
        </w:rPr>
        <w:t>เลือกทานอาหารที่ร้อนหรือปรุงสุกใหม่ๆ ควรทานอาหารแยกสำรับ หรือหากทานอาหารร่วมกันให้ใช้ช้อนกลางส่วนตัว ออกกำลังกายสม่ำเสมอ และพักผ่อนให้เพียงพอ</w:t>
      </w:r>
    </w:p>
    <w:p w14:paraId="505D78F0" w14:textId="350A260E" w:rsidR="00E346E3" w:rsidRDefault="00673D93" w:rsidP="0030376D">
      <w:pPr>
        <w:pStyle w:val="4"/>
        <w:ind w:firstLine="652"/>
      </w:pPr>
      <w:r>
        <w:rPr>
          <w:cs/>
        </w:rPr>
        <w:t>หากไอ จาม ใช้ผ้าเช็ดหน้าหรือกระดาษ</w:t>
      </w:r>
      <w:proofErr w:type="spellStart"/>
      <w:r>
        <w:rPr>
          <w:cs/>
        </w:rPr>
        <w:t>ทิช</w:t>
      </w:r>
      <w:proofErr w:type="spellEnd"/>
      <w:r>
        <w:rPr>
          <w:cs/>
        </w:rPr>
        <w:t>ชูปิดปากหรือใช้ข้อศอกปิดปากจมูก และทำความสะอาดมือด้วยสบู่และน้ำหรือเจลแอลกอฮอล์ทันที หรือให้สวมหน้ากาก หลีกเลี่ยงการอยู่ใกล้ชิดผู้ที่มีอาการหวัด มีไข้ ไอ จาม มีน้ำมูก</w:t>
      </w:r>
    </w:p>
    <w:p w14:paraId="5D244AB7" w14:textId="0B1010AB" w:rsidR="00E346E3" w:rsidRDefault="00673D93" w:rsidP="0030376D">
      <w:pPr>
        <w:pStyle w:val="4"/>
        <w:ind w:firstLine="652"/>
      </w:pPr>
      <w:r>
        <w:rPr>
          <w:cs/>
        </w:rPr>
        <w:t>งดออกจากบ้านหรือเข้าไปในบริเวณที่มีคนแออัด หากจำเป็นให้ใส่หน้ากากอนามัยหรือหน้ากากผ้า ใช้เวลาน้อยที่สุด รักษาระยะห่างจากบุคคลอื่น 1 - 2 เมตร หลีกเลี่ยงการสวมกอดหรือพูดคุยในระยะใกล้ชิดกับบุคคลอื่น และเปลี่ยนมาใช้การสื่อสารทางโทรศัพท์ หรือ</w:t>
      </w:r>
      <w:r>
        <w:t xml:space="preserve">Social media </w:t>
      </w:r>
      <w:r>
        <w:rPr>
          <w:cs/>
        </w:rPr>
        <w:t>เป็นต้น</w:t>
      </w:r>
    </w:p>
    <w:p w14:paraId="168094FB" w14:textId="723A4523" w:rsidR="00E346E3" w:rsidRDefault="00673D93" w:rsidP="0030376D">
      <w:pPr>
        <w:pStyle w:val="4"/>
        <w:ind w:firstLine="652"/>
      </w:pPr>
      <w:r>
        <w:rPr>
          <w:cs/>
        </w:rPr>
        <w:t>หากมีโรคประจำตัว ได้แก่ โรคหัวใจและหลอดเลือด โรคเบาหวาน โรคความดันโลหิตสูง หรือโรคปอดอุดกั้นเรื้อรัง โรคมะเร็ง ควรจัดเตรียมยาสำรองสำหรับรักษาโรคประจำตัวของผู้สูงอายุไว้ ภายใต้ดุลยพินิจของแพทย์หากถึงกำหนดตรวจตามนัด ให้ติดต่อขอคำแนะนำจากแพทย์ และให้ญาติไปรับยาแทน</w:t>
      </w:r>
    </w:p>
    <w:p w14:paraId="78462BE9" w14:textId="49E64A65" w:rsidR="00E346E3" w:rsidRPr="00E346E3" w:rsidRDefault="00673D93" w:rsidP="0030376D">
      <w:pPr>
        <w:pStyle w:val="4"/>
        <w:ind w:firstLine="652"/>
        <w:rPr>
          <w:cs/>
        </w:rPr>
      </w:pPr>
      <w:r>
        <w:rPr>
          <w:cs/>
        </w:rPr>
        <w:t>ดูแลสภาพจิตใจของตนเอง ไม่ให้เครียดเกินไป หาวิธีผ่อนคลายความเครียด เช่น การออกกำลังกายที่เหมาะสมกับสุขภาพ (เช่น รำมวยจีน โยคะ) ฟังเพลง ร้องเพลง หรือเล่นดนตรี ปลูกต้นไม้ทำสวน จัดห้อง ตกแต่งบ้าน เล่นกับสัตว์เลี้ยง สวดมนต์ นั่งสมาธิ การฝึกหายใจคลายเครียดทำบุญตักบาตร เป็นต้</w:t>
      </w:r>
      <w:r>
        <w:rPr>
          <w:rFonts w:hint="cs"/>
          <w:cs/>
        </w:rPr>
        <w:t>น</w:t>
      </w:r>
    </w:p>
    <w:p w14:paraId="490558FA" w14:textId="0C603A98" w:rsidR="00D738EA" w:rsidRDefault="00673D93" w:rsidP="00707B1A">
      <w:pPr>
        <w:pStyle w:val="3"/>
      </w:pPr>
      <w:r w:rsidRPr="00673D93">
        <w:rPr>
          <w:cs/>
        </w:rPr>
        <w:t>คำแนะนำสำหรับผู้ที่อยู่ร่วมกับผู้สูงอายุ</w:t>
      </w:r>
    </w:p>
    <w:p w14:paraId="6D334091" w14:textId="71143EB5" w:rsidR="00D738EA" w:rsidRDefault="00673D93" w:rsidP="0030376D">
      <w:pPr>
        <w:pStyle w:val="4"/>
        <w:ind w:firstLine="652"/>
      </w:pPr>
      <w:r>
        <w:rPr>
          <w:cs/>
        </w:rPr>
        <w:t>หมั่นสังเกตตนเอง ว่ามีอาการไข้ หรืออาการทางเดินหายใจหรือไม่ หากพบว่ามีอาการดังกล่าวควรงดการใกล้ชิดกับผู้สูงอาย</w:t>
      </w:r>
      <w:r>
        <w:rPr>
          <w:rFonts w:hint="cs"/>
          <w:cs/>
        </w:rPr>
        <w:t>ุ</w:t>
      </w:r>
    </w:p>
    <w:p w14:paraId="368029AE" w14:textId="77777777" w:rsidR="00673D93" w:rsidRDefault="00673D93" w:rsidP="0030376D">
      <w:pPr>
        <w:pStyle w:val="4"/>
        <w:ind w:firstLine="652"/>
      </w:pPr>
      <w:r>
        <w:rPr>
          <w:cs/>
        </w:rPr>
        <w:t>หลีกเลี่ยงการคลุกคลีกับผู้สูงอายุโดยไม่จำเป็น หาวิธีการสร้างความสัมพันธ์อันดี โดยรักษาระยะห่างกับผู้สูงอายุ</w:t>
      </w:r>
    </w:p>
    <w:p w14:paraId="71095B8D" w14:textId="7D6BB226" w:rsidR="0083199F" w:rsidRPr="0083199F" w:rsidRDefault="00673D93" w:rsidP="0030376D">
      <w:pPr>
        <w:pStyle w:val="4"/>
        <w:ind w:firstLine="652"/>
      </w:pPr>
      <w:r>
        <w:rPr>
          <w:cs/>
        </w:rPr>
        <w:t>ผู้ที่ทำหน้าที่ดูแลผู้สูงอายุ ต้องสวมหน้ากากอนามัยตลอดเวลา และล้างมือทุกครั้งก่อนให้การดูแล</w:t>
      </w:r>
    </w:p>
    <w:p w14:paraId="741098BE" w14:textId="609FF613" w:rsidR="00D738EA" w:rsidRDefault="00673D93" w:rsidP="00707B1A">
      <w:pPr>
        <w:pStyle w:val="3"/>
      </w:pPr>
      <w:r>
        <w:rPr>
          <w:cs/>
        </w:rPr>
        <w:t>คำแนะนำสำหรับผู้ที่มีโรคประจำตัว เบาหวาน ความดันโลหิตสูง โรคหลอดเลือดหัวใจและสมองโรคระบบทางเดินหายใจ</w:t>
      </w:r>
    </w:p>
    <w:p w14:paraId="73B0238C" w14:textId="77777777" w:rsidR="00673D93" w:rsidRPr="00673D93" w:rsidRDefault="00673D93" w:rsidP="00673D93"/>
    <w:p w14:paraId="668A7BC9" w14:textId="0EBEA2EF" w:rsidR="00D738EA" w:rsidRDefault="00D738EA" w:rsidP="00673D93">
      <w:pPr>
        <w:tabs>
          <w:tab w:val="left" w:pos="426"/>
          <w:tab w:val="left" w:pos="993"/>
        </w:tabs>
        <w:ind w:firstLine="0"/>
      </w:pPr>
      <w:r>
        <w:rPr>
          <w:cs/>
        </w:rPr>
        <w:lastRenderedPageBreak/>
        <w:tab/>
      </w:r>
      <w:r>
        <w:rPr>
          <w:cs/>
        </w:rPr>
        <w:tab/>
      </w:r>
      <w:r w:rsidR="00673D93">
        <w:rPr>
          <w:cs/>
        </w:rPr>
        <w:t>ผู้ที่มีโรคประจำตัว เช่น เบาหวาน ความดันโลหิตสูง โรคหลอดเลือดหัวใจและสมอง และโรคระบบทางเดินหายใจ หากมีการติดเชื้อโควิด 19 จะมีความเสี่ยงต่อการป่วยรุนแรงมากกว่าคนทั่วไป เพื่อเป็นการป้องกันไม่ให้เกิดการติดเชื้อหรือป่วยรุนแรง จึงมีคำแนะนำดังน</w:t>
      </w:r>
      <w:r w:rsidR="00413A43">
        <w:rPr>
          <w:rFonts w:hint="cs"/>
          <w:cs/>
        </w:rPr>
        <w:t>ี้</w:t>
      </w:r>
    </w:p>
    <w:p w14:paraId="427D5250" w14:textId="0AE905B0" w:rsidR="00413A43" w:rsidRDefault="00413A43" w:rsidP="00FA6AE3">
      <w:pPr>
        <w:pStyle w:val="4"/>
        <w:ind w:firstLine="652"/>
      </w:pPr>
      <w:r>
        <w:rPr>
          <w:cs/>
        </w:rPr>
        <w:t>ให้อยู่ในที่พักอาศัย เว้นการคลุกคลีใกล้ชิดกับบุคคลที่ไม่ใช่ผู้ดูแล รักษาระยะห่างระหว่างบุคคล 1 - 2 เมตร</w:t>
      </w:r>
    </w:p>
    <w:p w14:paraId="68296B32" w14:textId="356B4589" w:rsidR="00413A43" w:rsidRDefault="00413A43" w:rsidP="00FA6AE3">
      <w:pPr>
        <w:pStyle w:val="4"/>
        <w:ind w:firstLine="652"/>
      </w:pPr>
      <w:r>
        <w:rPr>
          <w:cs/>
        </w:rPr>
        <w:t>หากต้องออกนอกที่พักอาศัย ไปในพื้นที่ที่มีคนแออัด หรือโดยสารรถสาธารณะ ให้สวมหน้ากากอนามัยหรือหน้ากากผ้าตลอดเวลา</w:t>
      </w:r>
    </w:p>
    <w:p w14:paraId="2B326E70" w14:textId="00B6C0A5" w:rsidR="00413A43" w:rsidRDefault="00413A43" w:rsidP="00413A43">
      <w:pPr>
        <w:pStyle w:val="4"/>
        <w:ind w:firstLine="652"/>
      </w:pPr>
      <w:r w:rsidRPr="00413A43">
        <w:rPr>
          <w:cs/>
        </w:rPr>
        <w:t>งดใช้ของหรือเครื่องใช้ส่วนตัวร่วมกับผู้อื่น</w:t>
      </w:r>
    </w:p>
    <w:p w14:paraId="1060C001" w14:textId="79CDD8E5" w:rsidR="00413A43" w:rsidRDefault="00413A43" w:rsidP="00413A43">
      <w:pPr>
        <w:pStyle w:val="4"/>
        <w:ind w:firstLine="652"/>
      </w:pPr>
      <w:r w:rsidRPr="00413A43">
        <w:rPr>
          <w:cs/>
        </w:rPr>
        <w:t>มีหมายเลขโทรศัพท์ติดต่อของสถานพยาบาลที่รักษาประจำ เพื่อปรึกษาปัญหาสุขภาพ</w:t>
      </w:r>
    </w:p>
    <w:p w14:paraId="64879374" w14:textId="6FD20B27" w:rsidR="00413A43" w:rsidRDefault="00413A43" w:rsidP="00FA6AE3">
      <w:pPr>
        <w:pStyle w:val="4"/>
        <w:ind w:firstLine="652"/>
      </w:pPr>
      <w:r>
        <w:rPr>
          <w:cs/>
        </w:rPr>
        <w:t>ติดต่อสถานพยาบาลที่รักษาประจำก่อนกำหนดนัด เพื่อรับทราบข้อปฏิบัติ เช่น ให้ญาติหรือผู้อื่นไปรับยาแทน ให้ไปรับยาใกล้บ้าน หรือให้ย้ายไปตรวจที่สถานพยาบาลอื่น</w:t>
      </w:r>
    </w:p>
    <w:p w14:paraId="24EC28BA" w14:textId="7D0CB3B1" w:rsidR="00413A43" w:rsidRDefault="00413A43" w:rsidP="00FA6AE3">
      <w:pPr>
        <w:pStyle w:val="4"/>
        <w:ind w:firstLine="652"/>
      </w:pPr>
      <w:r>
        <w:rPr>
          <w:cs/>
        </w:rPr>
        <w:t>รับประทานยาสม่ำเสมอ และหมั่นตรวจสุขภาพตนเอง เช่น วัดความดันโลหิต หรือวัดระดับน้ำตาลในเลือดเองที่บ้าน</w:t>
      </w:r>
    </w:p>
    <w:p w14:paraId="4C136E48" w14:textId="1ED8BF31" w:rsidR="00413A43" w:rsidRPr="00413A43" w:rsidRDefault="00413A43" w:rsidP="00413A43">
      <w:pPr>
        <w:pStyle w:val="4"/>
        <w:ind w:firstLine="652"/>
        <w:rPr>
          <w:cs/>
        </w:rPr>
      </w:pPr>
      <w:r w:rsidRPr="00413A43">
        <w:rPr>
          <w:cs/>
        </w:rPr>
        <w:t>หากมีอาการป่วยฉุกเฉิน ให้โทรเรียก 1669</w:t>
      </w:r>
    </w:p>
    <w:p w14:paraId="631FE6AE" w14:textId="16F4CBC1" w:rsidR="00D738EA" w:rsidRDefault="00FA6AE3" w:rsidP="00707B1A">
      <w:pPr>
        <w:pStyle w:val="3"/>
      </w:pPr>
      <w:r w:rsidRPr="00FA6AE3">
        <w:rPr>
          <w:cs/>
        </w:rPr>
        <w:t>คำแนะนำสำหรับญาติผู้ใกล้ชิด และผู้ดูแล</w:t>
      </w:r>
    </w:p>
    <w:p w14:paraId="59E19BCB" w14:textId="5EB62D38" w:rsidR="00D738EA" w:rsidRDefault="00FA6AE3" w:rsidP="00FA6AE3">
      <w:pPr>
        <w:pStyle w:val="4"/>
        <w:ind w:firstLine="652"/>
      </w:pPr>
      <w:r w:rsidRPr="00FA6AE3">
        <w:rPr>
          <w:cs/>
        </w:rPr>
        <w:t>สวมหน้ากากอนามัยตลอดเวลาที่ให้การดูแล</w:t>
      </w:r>
    </w:p>
    <w:p w14:paraId="0A2113BA" w14:textId="6BF4866F" w:rsidR="00FA6AE3" w:rsidRDefault="00FA6AE3" w:rsidP="00FA6AE3">
      <w:pPr>
        <w:pStyle w:val="4"/>
        <w:ind w:firstLine="652"/>
      </w:pPr>
      <w:r>
        <w:rPr>
          <w:cs/>
        </w:rPr>
        <w:t>ล้างมือก่อนและหลังการให้การดูแล</w:t>
      </w:r>
    </w:p>
    <w:p w14:paraId="17CAF285" w14:textId="1A108650" w:rsidR="00FA6AE3" w:rsidRDefault="00FA6AE3" w:rsidP="00FA6AE3">
      <w:pPr>
        <w:pStyle w:val="4"/>
        <w:ind w:firstLine="652"/>
      </w:pPr>
      <w:r>
        <w:rPr>
          <w:cs/>
        </w:rPr>
        <w:t>หากมีอาการผิดปกติของระบบทางเดินหายใจ เช่น มีน้ำมูก ไอ เจ็บคอ หรือรู้สึกมีไข้ ต้องงด</w:t>
      </w:r>
      <w:r>
        <w:t xml:space="preserve"> </w:t>
      </w:r>
      <w:r>
        <w:rPr>
          <w:cs/>
        </w:rPr>
        <w:t>การให้การดูแล หรืออยู่ใกล้ชิด ควรมอบหมายผู้อื่นทำหน้าที่แทน</w:t>
      </w:r>
    </w:p>
    <w:p w14:paraId="64C5D2E0" w14:textId="0FB4BC41" w:rsidR="00D738EA" w:rsidRDefault="00FA6AE3" w:rsidP="00FA6AE3">
      <w:pPr>
        <w:pStyle w:val="4"/>
        <w:ind w:firstLine="652"/>
      </w:pPr>
      <w:r>
        <w:rPr>
          <w:cs/>
        </w:rPr>
        <w:t>ทำความสะอาดเครื่องมือหรืออุปกรณ์ทางการแพทย์ที่ต้องใช้ประจำร่วมกันในบ้าน เช่น</w:t>
      </w:r>
      <w:r>
        <w:t xml:space="preserve"> </w:t>
      </w:r>
      <w:r>
        <w:rPr>
          <w:cs/>
        </w:rPr>
        <w:t>เครื่องวัดความดันโลหิตด้วยแอลกอฮอล</w:t>
      </w:r>
      <w:r>
        <w:rPr>
          <w:rFonts w:hint="cs"/>
          <w:cs/>
        </w:rPr>
        <w:t>์</w:t>
      </w:r>
    </w:p>
    <w:p w14:paraId="7CA6488E" w14:textId="37703AED" w:rsidR="001B5CCF" w:rsidRDefault="00760564" w:rsidP="00A82DCC">
      <w:pPr>
        <w:pStyle w:val="2"/>
      </w:pPr>
      <w:bookmarkStart w:id="35" w:name="_Toc72270023"/>
      <w:r>
        <w:rPr>
          <w:rFonts w:hint="cs"/>
          <w:cs/>
        </w:rPr>
        <w:t>เครื่องมือที่ใช้ในการพัฒนา</w:t>
      </w:r>
      <w:bookmarkEnd w:id="35"/>
    </w:p>
    <w:p w14:paraId="314A3014" w14:textId="33A7E7F6" w:rsidR="00045993" w:rsidRDefault="00045993" w:rsidP="00707B1A">
      <w:pPr>
        <w:pStyle w:val="3"/>
      </w:pPr>
      <w:r w:rsidRPr="00045993">
        <w:t xml:space="preserve">Visual Studio Code Version </w:t>
      </w:r>
      <w:r w:rsidRPr="00045993">
        <w:rPr>
          <w:cs/>
        </w:rPr>
        <w:t>1.49.3 64</w:t>
      </w:r>
      <w:r w:rsidRPr="00045993">
        <w:t>Bits</w:t>
      </w:r>
    </w:p>
    <w:p w14:paraId="6BC4CD59" w14:textId="5081CF7A" w:rsidR="00045993" w:rsidRDefault="00045993" w:rsidP="00045993">
      <w:pPr>
        <w:tabs>
          <w:tab w:val="left" w:pos="993"/>
        </w:tabs>
        <w:ind w:firstLine="0"/>
      </w:pPr>
      <w:r>
        <w:tab/>
        <w:t xml:space="preserve">Visual Studio Code </w:t>
      </w:r>
      <w:r>
        <w:rPr>
          <w:cs/>
        </w:rPr>
        <w:t xml:space="preserve">หรือ </w:t>
      </w:r>
      <w:proofErr w:type="spellStart"/>
      <w:r>
        <w:t>VSCode</w:t>
      </w:r>
      <w:proofErr w:type="spellEnd"/>
      <w:r>
        <w:t xml:space="preserve"> </w:t>
      </w:r>
      <w:r>
        <w:rPr>
          <w:cs/>
        </w:rPr>
        <w:t xml:space="preserve">เป็นโปรแกรม </w:t>
      </w:r>
      <w:r>
        <w:t xml:space="preserve">Code Editor </w:t>
      </w:r>
      <w:r>
        <w:rPr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>
        <w:t xml:space="preserve">Open Source </w:t>
      </w:r>
      <w:r>
        <w:rPr>
          <w:cs/>
        </w:rPr>
        <w:t>จึงสามารถนำมาใช้งานได้แบบฟรี ๆ ที่ต้องการความเป็นมืออาชีพ</w:t>
      </w:r>
      <w:r w:rsidR="00B60927">
        <w:rPr>
          <w:rFonts w:hint="cs"/>
          <w:cs/>
        </w:rPr>
        <w:t xml:space="preserve"> </w:t>
      </w:r>
      <w:r>
        <w:rPr>
          <w:cs/>
        </w:rPr>
        <w:t xml:space="preserve">ซึ่ง </w:t>
      </w:r>
      <w:r>
        <w:t xml:space="preserve">Visual Studio Code </w:t>
      </w:r>
      <w:r>
        <w:rPr>
          <w:cs/>
        </w:rPr>
        <w:t xml:space="preserve">นั้น เหมาะสำหรับนักพัฒนาโปรแกรมที่ต้องการใช้งานข้ามแพลตฟอร์ม รองรับการใช้งานทั้งบน </w:t>
      </w:r>
      <w:r>
        <w:t xml:space="preserve">Windows, macOS </w:t>
      </w:r>
      <w:r>
        <w:rPr>
          <w:cs/>
        </w:rPr>
        <w:t xml:space="preserve">และ </w:t>
      </w:r>
      <w:r>
        <w:t xml:space="preserve">Linux </w:t>
      </w:r>
      <w:r>
        <w:rPr>
          <w:cs/>
        </w:rPr>
        <w:t xml:space="preserve">สนับสนุนทั้งภาษา </w:t>
      </w:r>
      <w:r>
        <w:t xml:space="preserve">JavaScript, TypeScript </w:t>
      </w:r>
      <w:r>
        <w:rPr>
          <w:cs/>
        </w:rPr>
        <w:t xml:space="preserve">และ </w:t>
      </w:r>
      <w:r>
        <w:t xml:space="preserve">Node.js </w:t>
      </w:r>
      <w:r>
        <w:rPr>
          <w:cs/>
        </w:rPr>
        <w:t xml:space="preserve">สามารถเชื่อมต่อกับ </w:t>
      </w:r>
      <w:r>
        <w:t xml:space="preserve">Git </w:t>
      </w:r>
      <w:r w:rsidR="00F81300">
        <w:br w:type="textWrapping" w:clear="all"/>
      </w:r>
      <w:r>
        <w:rPr>
          <w:cs/>
        </w:rPr>
        <w:lastRenderedPageBreak/>
        <w:t>ได้ นำมาใช้งานได้ง่ายไม่ซับซ้อนและมีเครื่องมือส่วนขยายต่าง ๆ ให้เลือกใช้อย่างมา</w:t>
      </w:r>
      <w:r w:rsidR="00F81300">
        <w:rPr>
          <w:rFonts w:hint="cs"/>
          <w:cs/>
        </w:rPr>
        <w:t>ก</w:t>
      </w:r>
      <w:r>
        <w:rPr>
          <w:cs/>
        </w:rPr>
        <w:t>มา</w:t>
      </w:r>
      <w:r w:rsidR="00F81300">
        <w:rPr>
          <w:rFonts w:hint="cs"/>
          <w:cs/>
        </w:rPr>
        <w:t>ย</w:t>
      </w:r>
      <w:r>
        <w:rPr>
          <w:cs/>
        </w:rPr>
        <w:t xml:space="preserve"> </w:t>
      </w:r>
      <w:r w:rsidR="00F81300">
        <w:rPr>
          <w:cs/>
        </w:rPr>
        <w:br w:type="textWrapping" w:clear="all"/>
      </w:r>
      <w:r>
        <w:rPr>
          <w:cs/>
        </w:rPr>
        <w:t>ไม่ว่าจะเป็น</w:t>
      </w:r>
    </w:p>
    <w:p w14:paraId="7806B53B" w14:textId="5EAD46C4" w:rsidR="00045993" w:rsidRDefault="00B60927" w:rsidP="00B60927">
      <w:pPr>
        <w:ind w:firstLine="993"/>
      </w:pPr>
      <w:r>
        <w:rPr>
          <w:rFonts w:hint="cs"/>
          <w:cs/>
        </w:rPr>
        <w:t xml:space="preserve">1) </w:t>
      </w:r>
      <w:r w:rsidR="00045993">
        <w:rPr>
          <w:cs/>
        </w:rPr>
        <w:t xml:space="preserve">การเปิดใช้งานภาษาอื่น ๆ ทั้ง ภาษา </w:t>
      </w:r>
      <w:r w:rsidR="00045993">
        <w:t xml:space="preserve">C++, C#, Java, Python, PHP, Go </w:t>
      </w:r>
    </w:p>
    <w:p w14:paraId="346399D6" w14:textId="1167C22D" w:rsidR="00045993" w:rsidRDefault="00B60927" w:rsidP="00B60927">
      <w:pPr>
        <w:ind w:firstLine="993"/>
      </w:pPr>
      <w:r>
        <w:t>2</w:t>
      </w:r>
      <w:r>
        <w:rPr>
          <w:rFonts w:hint="cs"/>
          <w:cs/>
        </w:rPr>
        <w:t xml:space="preserve">) </w:t>
      </w:r>
      <w:r w:rsidR="00045993">
        <w:t xml:space="preserve">Themes </w:t>
      </w:r>
    </w:p>
    <w:p w14:paraId="6C1174E4" w14:textId="0360EF51" w:rsidR="00045993" w:rsidRDefault="00B60927" w:rsidP="00B60927">
      <w:pPr>
        <w:ind w:firstLine="993"/>
      </w:pPr>
      <w:r>
        <w:t>3</w:t>
      </w:r>
      <w:r>
        <w:rPr>
          <w:rFonts w:hint="cs"/>
          <w:cs/>
        </w:rPr>
        <w:t xml:space="preserve">) </w:t>
      </w:r>
      <w:r w:rsidR="00045993">
        <w:t xml:space="preserve">Debugger </w:t>
      </w:r>
    </w:p>
    <w:p w14:paraId="5051A1F8" w14:textId="176B9B44" w:rsidR="00672FC3" w:rsidRDefault="00B60927" w:rsidP="00F31083">
      <w:pPr>
        <w:ind w:firstLine="993"/>
      </w:pPr>
      <w:r>
        <w:t>4</w:t>
      </w:r>
      <w:r>
        <w:rPr>
          <w:rFonts w:hint="cs"/>
          <w:cs/>
        </w:rPr>
        <w:t xml:space="preserve">) </w:t>
      </w:r>
      <w:r w:rsidR="00045993">
        <w:t>Commands</w:t>
      </w:r>
    </w:p>
    <w:p w14:paraId="163039C7" w14:textId="0723A787" w:rsidR="008A6751" w:rsidRDefault="00D04299" w:rsidP="008A6751">
      <w:pPr>
        <w:ind w:firstLine="0"/>
        <w:jc w:val="center"/>
        <w:rPr>
          <w:cs/>
        </w:rPr>
      </w:pPr>
      <w:r>
        <w:rPr>
          <w:noProof/>
        </w:rPr>
        <w:drawing>
          <wp:inline distT="0" distB="0" distL="0" distR="0" wp14:anchorId="30E03D94" wp14:editId="4A253D31">
            <wp:extent cx="1948070" cy="1948070"/>
            <wp:effectExtent l="0" t="0" r="0" b="0"/>
            <wp:docPr id="1" name="รูปภาพ 1" descr="Install code on Linux Mint using the Snap Store | Snapcra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stall code on Linux Mint using the Snap Store | Snapcraf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87" cy="195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275A" w14:textId="47481059" w:rsidR="005839BC" w:rsidRDefault="005839BC" w:rsidP="00162A31">
      <w:pPr>
        <w:pStyle w:val="8"/>
      </w:pPr>
      <w:proofErr w:type="spellStart"/>
      <w:r w:rsidRPr="00B22B52">
        <w:rPr>
          <w:rFonts w:hint="cs"/>
          <w:cs/>
        </w:rPr>
        <w:t>โล</w:t>
      </w:r>
      <w:proofErr w:type="spellEnd"/>
      <w:r w:rsidRPr="00B22B52">
        <w:rPr>
          <w:rFonts w:hint="cs"/>
          <w:cs/>
        </w:rPr>
        <w:t xml:space="preserve">โก้โปรแกรม </w:t>
      </w:r>
      <w:r w:rsidR="00A54207" w:rsidRPr="00A54207">
        <w:t>Visual Studio Code</w:t>
      </w:r>
    </w:p>
    <w:p w14:paraId="2CDBCC3C" w14:textId="592C92C1" w:rsidR="007F6FF3" w:rsidRDefault="006A4C59" w:rsidP="00B07300">
      <w:pPr>
        <w:pStyle w:val="a4"/>
        <w:jc w:val="center"/>
      </w:pPr>
      <w:r>
        <w:rPr>
          <w:noProof/>
        </w:rPr>
        <w:drawing>
          <wp:inline distT="0" distB="0" distL="0" distR="0" wp14:anchorId="1E06DA4B" wp14:editId="71964032">
            <wp:extent cx="3768918" cy="2298287"/>
            <wp:effectExtent l="0" t="0" r="3175" b="6985"/>
            <wp:docPr id="18" name="รูปภาพ 18" descr="รูปภาพประกอบด้วย ข้อความ, ภาพหน้าจอ, จอภาพ, 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 descr="รูปภาพประกอบด้วย ข้อความ, ภาพหน้าจอ, จอภาพ, หน้าจอ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6052" cy="23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8EE0" w14:textId="229F7A1C" w:rsidR="005839BC" w:rsidRDefault="007F6FF3" w:rsidP="00162A31">
      <w:pPr>
        <w:pStyle w:val="8"/>
      </w:pPr>
      <w:r>
        <w:rPr>
          <w:rFonts w:hint="cs"/>
          <w:cs/>
        </w:rPr>
        <w:t xml:space="preserve">หน้าแรกของโปรแกรม </w:t>
      </w:r>
      <w:r w:rsidR="006A4C59" w:rsidRPr="00A54207">
        <w:t>Visual Studio Code</w:t>
      </w:r>
    </w:p>
    <w:p w14:paraId="426981E1" w14:textId="77777777" w:rsidR="008B532F" w:rsidRDefault="008B532F" w:rsidP="00707B1A">
      <w:pPr>
        <w:pStyle w:val="3"/>
      </w:pPr>
      <w:proofErr w:type="spellStart"/>
      <w:r w:rsidRPr="008B532F">
        <w:t>Figma</w:t>
      </w:r>
      <w:proofErr w:type="spellEnd"/>
      <w:r w:rsidRPr="008B532F">
        <w:t xml:space="preserve"> </w:t>
      </w:r>
    </w:p>
    <w:p w14:paraId="48F076A0" w14:textId="116FC271" w:rsidR="0094652F" w:rsidRDefault="008B532F" w:rsidP="0094652F">
      <w:pPr>
        <w:ind w:firstLine="993"/>
      </w:pPr>
      <w:r w:rsidRPr="008B532F">
        <w:rPr>
          <w:cs/>
        </w:rPr>
        <w:t xml:space="preserve">เป็นหนึ่งใน </w:t>
      </w:r>
      <w:r w:rsidRPr="008B532F">
        <w:t xml:space="preserve">UI Design Tools </w:t>
      </w:r>
      <w:r w:rsidRPr="008B532F">
        <w:rPr>
          <w:cs/>
        </w:rPr>
        <w:t xml:space="preserve">มาแรงที่สุดแห่งปี ที่ผู้ใช้ระบบปฏิบัติการ </w:t>
      </w:r>
      <w:r w:rsidRPr="008B532F">
        <w:t xml:space="preserve">Windows </w:t>
      </w:r>
      <w:r w:rsidRPr="008B532F">
        <w:rPr>
          <w:cs/>
        </w:rPr>
        <w:t xml:space="preserve">เลือกใช้มากที่สุดจากการจัดอันดับในปี </w:t>
      </w:r>
      <w:r w:rsidRPr="008B532F">
        <w:t xml:space="preserve">2019 </w:t>
      </w:r>
      <w:r w:rsidRPr="008B532F">
        <w:rPr>
          <w:cs/>
        </w:rPr>
        <w:t xml:space="preserve">ของ </w:t>
      </w:r>
      <w:r w:rsidRPr="008B532F">
        <w:t xml:space="preserve">uxtool.co </w:t>
      </w:r>
      <w:r w:rsidRPr="008B532F">
        <w:rPr>
          <w:cs/>
        </w:rPr>
        <w:t xml:space="preserve">เพราะมีฟีเจอร์การใช้งานที่หลากหลาย อำนวยความสะดวกตั้งแต่งานด้าน </w:t>
      </w:r>
      <w:r w:rsidRPr="008B532F">
        <w:t xml:space="preserve">Graphic Design </w:t>
      </w:r>
      <w:r w:rsidRPr="008B532F">
        <w:rPr>
          <w:cs/>
        </w:rPr>
        <w:t xml:space="preserve">และ </w:t>
      </w:r>
      <w:r w:rsidRPr="008B532F">
        <w:t xml:space="preserve">UX/UI Design </w:t>
      </w:r>
      <w:r w:rsidRPr="008B532F">
        <w:rPr>
          <w:cs/>
        </w:rPr>
        <w:t xml:space="preserve">รวมถึงการทำงานร่วมกับ </w:t>
      </w:r>
      <w:r w:rsidR="00A96BA3">
        <w:t>Develop</w:t>
      </w:r>
    </w:p>
    <w:p w14:paraId="0783236C" w14:textId="77777777" w:rsidR="00A96BA3" w:rsidRPr="005F04E5" w:rsidRDefault="00A96BA3" w:rsidP="00A96BA3">
      <w:pPr>
        <w:pStyle w:val="4"/>
        <w:ind w:firstLine="652"/>
      </w:pPr>
      <w:r w:rsidRPr="008B532F">
        <w:lastRenderedPageBreak/>
        <w:t>Collaborative</w:t>
      </w:r>
      <w:r>
        <w:t xml:space="preserve"> </w:t>
      </w:r>
      <w:r w:rsidRPr="005F04E5">
        <w:rPr>
          <w:cs/>
        </w:rPr>
        <w:t xml:space="preserve">สามารถทำงานร่วมกับทีมได้แบบ </w:t>
      </w:r>
      <w:r w:rsidRPr="005F04E5">
        <w:t xml:space="preserve">real time </w:t>
      </w:r>
      <w:r w:rsidRPr="005F04E5">
        <w:rPr>
          <w:cs/>
        </w:rPr>
        <w:t>สามารถดูภาพจากภาพจะได้เห็นถึง ลูกศรเม้า</w:t>
      </w:r>
      <w:proofErr w:type="spellStart"/>
      <w:r w:rsidRPr="005F04E5">
        <w:rPr>
          <w:cs/>
        </w:rPr>
        <w:t>ส์</w:t>
      </w:r>
      <w:proofErr w:type="spellEnd"/>
      <w:r w:rsidRPr="005F04E5">
        <w:rPr>
          <w:cs/>
        </w:rPr>
        <w:t xml:space="preserve"> ของเพื่อนในการทำงาน</w:t>
      </w:r>
      <w:proofErr w:type="spellStart"/>
      <w:r w:rsidRPr="005F04E5">
        <w:rPr>
          <w:cs/>
        </w:rPr>
        <w:t>ต่างๆ</w:t>
      </w:r>
      <w:proofErr w:type="spellEnd"/>
      <w:r w:rsidRPr="005F04E5">
        <w:rPr>
          <w:cs/>
        </w:rPr>
        <w:t xml:space="preserve"> และสมาชิกที่ออนไลน์อยุ่จากด้านขวาบน</w:t>
      </w:r>
    </w:p>
    <w:p w14:paraId="4CF2ACD1" w14:textId="77777777" w:rsidR="00A96BA3" w:rsidRPr="005F04E5" w:rsidRDefault="00A96BA3" w:rsidP="00A96BA3">
      <w:pPr>
        <w:pStyle w:val="4"/>
        <w:ind w:firstLine="652"/>
      </w:pPr>
      <w:r w:rsidRPr="005F04E5">
        <w:t>Comment System</w:t>
      </w:r>
      <w:r>
        <w:t xml:space="preserve"> </w:t>
      </w:r>
      <w:r w:rsidRPr="00A76711">
        <w:rPr>
          <w:cs/>
        </w:rPr>
        <w:t xml:space="preserve">เมื่อต้องทำงานร่วมกันกับคนอื่นสิ่งหนึ่งที่หลีกเลี่ยงไม่ได้คือ การพูดคุยกันภายในทีม สามารถ </w:t>
      </w:r>
      <w:r w:rsidRPr="00A76711">
        <w:t xml:space="preserve">comment </w:t>
      </w:r>
      <w:r w:rsidRPr="00A76711">
        <w:rPr>
          <w:cs/>
        </w:rPr>
        <w:t xml:space="preserve">เพื่อพูดคุยกับเพื่อนร่วมทีมได้ เพียงแค่กดปุ่ม </w:t>
      </w:r>
      <w:r w:rsidRPr="00A76711">
        <w:t xml:space="preserve">C </w:t>
      </w:r>
      <w:r w:rsidRPr="00A76711">
        <w:rPr>
          <w:cs/>
        </w:rPr>
        <w:t>หรือคล</w:t>
      </w:r>
      <w:proofErr w:type="spellStart"/>
      <w:r w:rsidRPr="00A76711">
        <w:rPr>
          <w:cs/>
        </w:rPr>
        <w:t>ิ๊ก</w:t>
      </w:r>
      <w:proofErr w:type="spellEnd"/>
      <w:r w:rsidRPr="00A76711">
        <w:rPr>
          <w:cs/>
        </w:rPr>
        <w:t xml:space="preserve">ที่เมนูรูป </w:t>
      </w:r>
      <w:r w:rsidRPr="00A76711">
        <w:t xml:space="preserve">comment </w:t>
      </w:r>
      <w:r w:rsidRPr="00A76711">
        <w:rPr>
          <w:cs/>
        </w:rPr>
        <w:t xml:space="preserve">ด้านบน เพื่อ </w:t>
      </w:r>
      <w:r w:rsidRPr="00A76711">
        <w:t xml:space="preserve">show </w:t>
      </w:r>
      <w:r w:rsidRPr="00A76711">
        <w:rPr>
          <w:cs/>
        </w:rPr>
        <w:t>คอมเม้นทั้งหมด ยังคงสามารถคอมเม้นได้โดยการคล</w:t>
      </w:r>
      <w:proofErr w:type="spellStart"/>
      <w:r w:rsidRPr="00A76711">
        <w:rPr>
          <w:cs/>
        </w:rPr>
        <w:t>ิ๊ก</w:t>
      </w:r>
      <w:proofErr w:type="spellEnd"/>
      <w:r w:rsidRPr="00A76711">
        <w:rPr>
          <w:cs/>
        </w:rPr>
        <w:t xml:space="preserve">ที่พื้นที่ว่างเพื่อปักหมุดแสดงความคิดเห็น เมื่อเพื่อนเปิดขึ้นมาดูจะสามารถมองเห็น </w:t>
      </w:r>
      <w:r w:rsidRPr="00A76711">
        <w:t xml:space="preserve">marker </w:t>
      </w:r>
      <w:r w:rsidRPr="00A76711">
        <w:rPr>
          <w:cs/>
        </w:rPr>
        <w:t xml:space="preserve">ที่คอมเม้นไว้และตอบโต้ผ่านคอมเม้นและเมื่อปัญหาถูกแก้ไข สามารถปิดคอมเม้นได้เพียงกดที่ปุ่ม </w:t>
      </w:r>
      <w:r w:rsidRPr="00A76711">
        <w:t>resolve.</w:t>
      </w:r>
    </w:p>
    <w:p w14:paraId="7A7A4C2B" w14:textId="793FB34C" w:rsidR="006A4C59" w:rsidRPr="006A4C59" w:rsidRDefault="00A96BA3" w:rsidP="006A4C59">
      <w:pPr>
        <w:pStyle w:val="4"/>
        <w:ind w:firstLine="652"/>
      </w:pPr>
      <w:r w:rsidRPr="005F04E5">
        <w:t>Component</w:t>
      </w:r>
      <w:r>
        <w:t xml:space="preserve"> </w:t>
      </w:r>
      <w:r w:rsidRPr="00A76711">
        <w:t xml:space="preserve">(Symbol in Sketch) </w:t>
      </w:r>
      <w:r w:rsidRPr="00A76711">
        <w:rPr>
          <w:cs/>
        </w:rPr>
        <w:t xml:space="preserve">สามารถสร้าง </w:t>
      </w:r>
      <w:r w:rsidRPr="00A76711">
        <w:t xml:space="preserve">attribute </w:t>
      </w:r>
      <w:proofErr w:type="spellStart"/>
      <w:r w:rsidRPr="00A76711">
        <w:rPr>
          <w:cs/>
        </w:rPr>
        <w:t>ต่างๆ</w:t>
      </w:r>
      <w:proofErr w:type="spellEnd"/>
      <w:r w:rsidRPr="00A76711">
        <w:rPr>
          <w:cs/>
        </w:rPr>
        <w:t xml:space="preserve"> อาทิเช่น </w:t>
      </w:r>
      <w:r w:rsidRPr="00A76711">
        <w:t xml:space="preserve">color, styles, size, picture, vector </w:t>
      </w:r>
      <w:r w:rsidRPr="00A76711">
        <w:rPr>
          <w:cs/>
        </w:rPr>
        <w:t xml:space="preserve">เข้าสู่ </w:t>
      </w:r>
      <w:r w:rsidRPr="00A76711">
        <w:t xml:space="preserve">component </w:t>
      </w:r>
      <w:r w:rsidRPr="00A76711">
        <w:rPr>
          <w:cs/>
        </w:rPr>
        <w:t>ไว้ใช้สำหรับการใช้งานได้ และสามารถสร้าง ลูกคอมโพ</w:t>
      </w:r>
      <w:proofErr w:type="spellStart"/>
      <w:r w:rsidRPr="00A76711">
        <w:rPr>
          <w:cs/>
        </w:rPr>
        <w:t>เน้</w:t>
      </w:r>
      <w:proofErr w:type="spellEnd"/>
      <w:r w:rsidRPr="00A76711">
        <w:rPr>
          <w:cs/>
        </w:rPr>
        <w:t>นท์ (</w:t>
      </w:r>
      <w:r w:rsidRPr="00A76711">
        <w:t xml:space="preserve">parent component) </w:t>
      </w:r>
      <w:r w:rsidRPr="00A76711">
        <w:rPr>
          <w:cs/>
        </w:rPr>
        <w:t xml:space="preserve">ได้โดยการ </w:t>
      </w:r>
      <w:r w:rsidRPr="00A76711">
        <w:t xml:space="preserve">copy </w:t>
      </w:r>
      <w:r w:rsidRPr="00A76711">
        <w:rPr>
          <w:cs/>
        </w:rPr>
        <w:t>จากคอมโพ</w:t>
      </w:r>
      <w:proofErr w:type="spellStart"/>
      <w:r w:rsidRPr="00A76711">
        <w:rPr>
          <w:cs/>
        </w:rPr>
        <w:t>เน้</w:t>
      </w:r>
      <w:proofErr w:type="spellEnd"/>
      <w:r w:rsidRPr="00A76711">
        <w:rPr>
          <w:cs/>
        </w:rPr>
        <w:t>นท์หลัก (</w:t>
      </w:r>
      <w:r w:rsidRPr="00A76711">
        <w:t xml:space="preserve">master component) </w:t>
      </w:r>
      <w:r w:rsidRPr="00A76711">
        <w:rPr>
          <w:cs/>
        </w:rPr>
        <w:t>ที่สร้าง โดยตัวลูกจะมีความสามารถเหมือนทุกอย่างที่ คอมโพเน้นหลักมี นั่นหมายถึงว่า เมื่อมีการแก้ไขตัวที่ คอมโพ</w:t>
      </w:r>
      <w:proofErr w:type="spellStart"/>
      <w:r w:rsidRPr="00A76711">
        <w:rPr>
          <w:cs/>
        </w:rPr>
        <w:t>เน้</w:t>
      </w:r>
      <w:proofErr w:type="spellEnd"/>
      <w:r w:rsidRPr="00A76711">
        <w:rPr>
          <w:cs/>
        </w:rPr>
        <w:t>นท์หลัก ตัวลูกจะมีการเปลี่ยนแปลงตาม</w:t>
      </w:r>
    </w:p>
    <w:p w14:paraId="4F389726" w14:textId="7EBFE738" w:rsidR="005F04E5" w:rsidRDefault="005F04E5" w:rsidP="0030376D">
      <w:pPr>
        <w:pStyle w:val="4"/>
        <w:ind w:firstLine="652"/>
      </w:pPr>
      <w:r w:rsidRPr="005F04E5">
        <w:t>Import and Export</w:t>
      </w:r>
      <w:r w:rsidR="00A76711">
        <w:rPr>
          <w:rFonts w:hint="cs"/>
          <w:cs/>
        </w:rPr>
        <w:t xml:space="preserve"> </w:t>
      </w:r>
      <w:r w:rsidR="00A76711" w:rsidRPr="00A76711">
        <w:rPr>
          <w:cs/>
        </w:rPr>
        <w:t xml:space="preserve">สำหรับการ </w:t>
      </w:r>
      <w:r w:rsidR="00A76711" w:rsidRPr="00A76711">
        <w:t xml:space="preserve">import </w:t>
      </w:r>
      <w:r w:rsidR="00A76711" w:rsidRPr="00A76711">
        <w:rPr>
          <w:cs/>
        </w:rPr>
        <w:t xml:space="preserve">นั้น </w:t>
      </w:r>
      <w:proofErr w:type="gramStart"/>
      <w:r w:rsidR="00A76711" w:rsidRPr="00A76711">
        <w:rPr>
          <w:cs/>
        </w:rPr>
        <w:t>สามารถนำไฟล์.</w:t>
      </w:r>
      <w:r w:rsidR="00A76711" w:rsidRPr="00A76711">
        <w:t>sketch</w:t>
      </w:r>
      <w:proofErr w:type="gramEnd"/>
      <w:r w:rsidR="00A76711" w:rsidRPr="00A76711">
        <w:rPr>
          <w:cs/>
        </w:rPr>
        <w:t xml:space="preserve">เข้าสู่ </w:t>
      </w:r>
      <w:proofErr w:type="spellStart"/>
      <w:r w:rsidR="00A76711" w:rsidRPr="00A76711">
        <w:t>Figma</w:t>
      </w:r>
      <w:proofErr w:type="spellEnd"/>
      <w:r w:rsidR="00A76711" w:rsidRPr="00A76711">
        <w:t xml:space="preserve"> </w:t>
      </w:r>
      <w:r w:rsidR="00A76711" w:rsidRPr="00A76711">
        <w:rPr>
          <w:cs/>
        </w:rPr>
        <w:t xml:space="preserve">ได้โดยตรงเพียงแค่กดไปที่ </w:t>
      </w:r>
      <w:r w:rsidR="00A76711" w:rsidRPr="00A76711">
        <w:t>File &gt; New from sketch file</w:t>
      </w:r>
      <w:r w:rsidR="00A76711">
        <w:t xml:space="preserve"> </w:t>
      </w:r>
      <w:r w:rsidR="00A76711">
        <w:rPr>
          <w:cs/>
        </w:rPr>
        <w:t xml:space="preserve">สำหรับการ </w:t>
      </w:r>
      <w:r w:rsidR="00A76711">
        <w:t xml:space="preserve">export </w:t>
      </w:r>
      <w:r w:rsidR="00A76711">
        <w:rPr>
          <w:cs/>
        </w:rPr>
        <w:t xml:space="preserve">คุณสามารถทำได้ </w:t>
      </w:r>
      <w:r w:rsidR="00A76711">
        <w:t>4</w:t>
      </w:r>
      <w:r w:rsidR="00A76711">
        <w:rPr>
          <w:cs/>
        </w:rPr>
        <w:t xml:space="preserve"> แบบ</w:t>
      </w:r>
      <w:r w:rsidR="00A76711">
        <w:t xml:space="preserve"> </w:t>
      </w:r>
      <w:proofErr w:type="spellStart"/>
      <w:r w:rsidR="00A76711">
        <w:t>svg</w:t>
      </w:r>
      <w:proofErr w:type="spellEnd"/>
      <w:r w:rsidR="00A76711">
        <w:t xml:space="preserve"> </w:t>
      </w:r>
      <w:r w:rsidR="00A76711">
        <w:rPr>
          <w:cs/>
        </w:rPr>
        <w:t xml:space="preserve">ไฟล์ </w:t>
      </w:r>
      <w:r w:rsidR="00A76711">
        <w:t xml:space="preserve">vector </w:t>
      </w:r>
      <w:proofErr w:type="spellStart"/>
      <w:r w:rsidR="00A76711">
        <w:t>png</w:t>
      </w:r>
      <w:proofErr w:type="spellEnd"/>
      <w:r w:rsidR="00A76711">
        <w:t xml:space="preserve"> </w:t>
      </w:r>
      <w:r w:rsidR="00A76711">
        <w:rPr>
          <w:cs/>
        </w:rPr>
        <w:t>ไฟล์รูปภาพ</w:t>
      </w:r>
      <w:r w:rsidR="00A76711">
        <w:t xml:space="preserve"> </w:t>
      </w:r>
      <w:proofErr w:type="spellStart"/>
      <w:r w:rsidR="00A76711">
        <w:t>png</w:t>
      </w:r>
      <w:proofErr w:type="spellEnd"/>
      <w:r w:rsidR="00A76711">
        <w:t xml:space="preserve"> </w:t>
      </w:r>
      <w:r w:rsidR="00A76711">
        <w:rPr>
          <w:cs/>
        </w:rPr>
        <w:t>ไฟล์รูปภาพ</w:t>
      </w:r>
      <w:r w:rsidR="00A76711">
        <w:t xml:space="preserve"> </w:t>
      </w:r>
      <w:r w:rsidR="00A76711">
        <w:rPr>
          <w:rFonts w:hint="cs"/>
          <w:cs/>
        </w:rPr>
        <w:t xml:space="preserve">และ </w:t>
      </w:r>
      <w:r w:rsidR="00A76711">
        <w:t>.</w:t>
      </w:r>
      <w:proofErr w:type="spellStart"/>
      <w:r w:rsidR="00A76711">
        <w:t>figma</w:t>
      </w:r>
      <w:proofErr w:type="spellEnd"/>
      <w:r w:rsidR="00A76711">
        <w:t xml:space="preserve"> </w:t>
      </w:r>
      <w:r w:rsidR="00A76711">
        <w:rPr>
          <w:cs/>
        </w:rPr>
        <w:t xml:space="preserve">สำหรับ </w:t>
      </w:r>
      <w:r w:rsidR="00A76711">
        <w:t xml:space="preserve">backup </w:t>
      </w:r>
      <w:r w:rsidR="00A76711">
        <w:rPr>
          <w:cs/>
        </w:rPr>
        <w:t xml:space="preserve">ข้อมูลไว้ในเครื่อง </w:t>
      </w:r>
    </w:p>
    <w:p w14:paraId="3D3F5E51" w14:textId="3BA9FAFF" w:rsidR="006A4C59" w:rsidRPr="006A4C59" w:rsidRDefault="00C17606" w:rsidP="006A4C59">
      <w:pPr>
        <w:ind w:firstLine="0"/>
        <w:jc w:val="center"/>
      </w:pPr>
      <w:r>
        <w:rPr>
          <w:noProof/>
        </w:rPr>
        <w:drawing>
          <wp:inline distT="0" distB="0" distL="0" distR="0" wp14:anchorId="10D77D47" wp14:editId="2E2083DE">
            <wp:extent cx="2425148" cy="2425148"/>
            <wp:effectExtent l="0" t="0" r="0" b="0"/>
            <wp:docPr id="34" name="รูปภาพ 34" descr="Figma คือโปรแกรมอะไร - เว็บบอร์ด PHP เว็บส่งเสริมการเรียนรู้ Hosting CRM  ERP Server Programming ถาม-ตอบปัญห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gma คือโปรแกรมอะไร - เว็บบอร์ด PHP เว็บส่งเสริมการเรียนรู้ Hosting CRM  ERP Server Programming ถาม-ตอบปัญหา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623" cy="243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25B10" w14:textId="1B133F0D" w:rsidR="006A4C59" w:rsidRDefault="006A4C59" w:rsidP="00162A31">
      <w:pPr>
        <w:pStyle w:val="8"/>
      </w:pPr>
      <w:proofErr w:type="spellStart"/>
      <w:r w:rsidRPr="00B22B52">
        <w:rPr>
          <w:rFonts w:hint="cs"/>
          <w:cs/>
        </w:rPr>
        <w:t>โล</w:t>
      </w:r>
      <w:proofErr w:type="spellEnd"/>
      <w:r w:rsidRPr="00B22B52">
        <w:rPr>
          <w:rFonts w:hint="cs"/>
          <w:cs/>
        </w:rPr>
        <w:t xml:space="preserve">โก้โปรแกรม </w:t>
      </w:r>
      <w:proofErr w:type="spellStart"/>
      <w:r w:rsidR="007B3BCA" w:rsidRPr="00A76711">
        <w:t>Figma</w:t>
      </w:r>
      <w:proofErr w:type="spellEnd"/>
    </w:p>
    <w:p w14:paraId="100C3CAC" w14:textId="035C4D69" w:rsidR="006A4C59" w:rsidRDefault="006A4C59" w:rsidP="00184E45">
      <w:pPr>
        <w:pStyle w:val="a4"/>
      </w:pPr>
    </w:p>
    <w:p w14:paraId="07126600" w14:textId="67DFD1F5" w:rsidR="00C17606" w:rsidRDefault="00C17606" w:rsidP="00184E45">
      <w:pPr>
        <w:pStyle w:val="a4"/>
      </w:pPr>
    </w:p>
    <w:p w14:paraId="10869A8B" w14:textId="4ACA164C" w:rsidR="00C17606" w:rsidRDefault="007B3BCA" w:rsidP="00184E45">
      <w:pPr>
        <w:pStyle w:val="a4"/>
      </w:pPr>
      <w:r w:rsidRPr="007B3BCA">
        <w:rPr>
          <w:noProof/>
        </w:rPr>
        <w:lastRenderedPageBreak/>
        <w:drawing>
          <wp:inline distT="0" distB="0" distL="0" distR="0" wp14:anchorId="45C6330E" wp14:editId="6110DCEE">
            <wp:extent cx="3971283" cy="2258170"/>
            <wp:effectExtent l="0" t="0" r="0" b="889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2778" cy="227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1696" w14:textId="4C669CD4" w:rsidR="006A4C59" w:rsidRPr="006A4C59" w:rsidRDefault="006A4C59" w:rsidP="00162A31">
      <w:pPr>
        <w:pStyle w:val="8"/>
      </w:pPr>
      <w:r>
        <w:rPr>
          <w:rFonts w:hint="cs"/>
          <w:cs/>
        </w:rPr>
        <w:t xml:space="preserve">หน้าแรกของโปรแกรม </w:t>
      </w:r>
      <w:proofErr w:type="spellStart"/>
      <w:r w:rsidR="007B3BCA" w:rsidRPr="00A76711">
        <w:t>Figma</w:t>
      </w:r>
      <w:proofErr w:type="spellEnd"/>
    </w:p>
    <w:p w14:paraId="4471BABA" w14:textId="03D508CA" w:rsidR="0094652F" w:rsidRDefault="0094652F" w:rsidP="00707B1A">
      <w:pPr>
        <w:pStyle w:val="3"/>
      </w:pPr>
      <w:r w:rsidRPr="0094652F">
        <w:t>Dart</w:t>
      </w:r>
    </w:p>
    <w:p w14:paraId="1EBED2C6" w14:textId="035B3DED" w:rsidR="0094652F" w:rsidRDefault="0094652F" w:rsidP="0094652F">
      <w:pPr>
        <w:ind w:firstLine="993"/>
      </w:pPr>
      <w:r w:rsidRPr="0094652F">
        <w:t xml:space="preserve">Dart </w:t>
      </w:r>
      <w:r w:rsidRPr="0094652F">
        <w:rPr>
          <w:cs/>
        </w:rPr>
        <w:t>นั้นเป็นภาษาโปรแกรมที่เอาไว้สำหรับสร้างแอพพลิ</w:t>
      </w:r>
      <w:proofErr w:type="spellStart"/>
      <w:r w:rsidRPr="0094652F">
        <w:rPr>
          <w:cs/>
        </w:rPr>
        <w:t>เค</w:t>
      </w:r>
      <w:proofErr w:type="spellEnd"/>
      <w:r w:rsidRPr="0094652F">
        <w:rPr>
          <w:cs/>
        </w:rPr>
        <w:t xml:space="preserve">ชันบนแพลตฟอร์มที่หลากหลายโดยได้ทั้ง </w:t>
      </w:r>
      <w:r w:rsidRPr="0094652F">
        <w:t xml:space="preserve">mobile, desktop, server </w:t>
      </w:r>
      <w:r w:rsidRPr="0094652F">
        <w:rPr>
          <w:cs/>
        </w:rPr>
        <w:t xml:space="preserve">และก็ </w:t>
      </w:r>
      <w:r w:rsidRPr="0094652F">
        <w:t xml:space="preserve">web </w:t>
      </w:r>
      <w:r w:rsidRPr="0094652F">
        <w:rPr>
          <w:cs/>
        </w:rPr>
        <w:t xml:space="preserve">สิ่งที่เป็นที่นิยมที่สุดที่ทำให้คนสนใจมาเรียนภาษา </w:t>
      </w:r>
      <w:r w:rsidRPr="0094652F">
        <w:t xml:space="preserve">Dart </w:t>
      </w:r>
      <w:r w:rsidRPr="0094652F">
        <w:rPr>
          <w:cs/>
        </w:rPr>
        <w:t xml:space="preserve">กันก็คือเพื่อที่จะเอาไปใช้ร่วมกับ </w:t>
      </w:r>
      <w:r w:rsidRPr="0094652F">
        <w:t xml:space="preserve">Flutter </w:t>
      </w:r>
      <w:r w:rsidRPr="0094652F">
        <w:rPr>
          <w:cs/>
        </w:rPr>
        <w:t xml:space="preserve">ที่เป็นเครื่องมือช่วยสร้าง </w:t>
      </w:r>
      <w:r w:rsidRPr="0094652F">
        <w:t xml:space="preserve">UI </w:t>
      </w:r>
      <w:r w:rsidRPr="0094652F">
        <w:rPr>
          <w:cs/>
        </w:rPr>
        <w:t xml:space="preserve">ของ </w:t>
      </w:r>
      <w:r w:rsidRPr="0094652F">
        <w:t xml:space="preserve">Google </w:t>
      </w:r>
      <w:r w:rsidRPr="0094652F">
        <w:rPr>
          <w:cs/>
        </w:rPr>
        <w:t xml:space="preserve">ซึ่งใช้ได้ทั้งกับ </w:t>
      </w:r>
      <w:r w:rsidRPr="0094652F">
        <w:t xml:space="preserve">Android </w:t>
      </w:r>
      <w:r w:rsidRPr="0094652F">
        <w:rPr>
          <w:cs/>
        </w:rPr>
        <w:t xml:space="preserve">และ </w:t>
      </w:r>
      <w:r w:rsidRPr="0094652F">
        <w:t xml:space="preserve">iOS </w:t>
      </w:r>
      <w:r w:rsidRPr="0094652F">
        <w:rPr>
          <w:cs/>
        </w:rPr>
        <w:t xml:space="preserve">หรือจะเป็นใน </w:t>
      </w:r>
      <w:r w:rsidRPr="0094652F">
        <w:t xml:space="preserve">Desktop </w:t>
      </w:r>
      <w:r w:rsidRPr="0094652F">
        <w:rPr>
          <w:cs/>
        </w:rPr>
        <w:t xml:space="preserve">กับ </w:t>
      </w:r>
      <w:r w:rsidRPr="0094652F">
        <w:t xml:space="preserve">Web </w:t>
      </w:r>
      <w:r w:rsidRPr="0094652F">
        <w:rPr>
          <w:cs/>
        </w:rPr>
        <w:t>ก็ได้</w:t>
      </w:r>
    </w:p>
    <w:p w14:paraId="3E07E90E" w14:textId="56A3AC30" w:rsidR="008B532F" w:rsidRDefault="0094652F" w:rsidP="0094652F">
      <w:pPr>
        <w:ind w:firstLine="993"/>
      </w:pPr>
      <w:r w:rsidRPr="0094652F">
        <w:rPr>
          <w:cs/>
        </w:rPr>
        <w:t xml:space="preserve">ภาษา </w:t>
      </w:r>
      <w:r w:rsidRPr="0094652F">
        <w:t xml:space="preserve">Dart </w:t>
      </w:r>
      <w:r w:rsidRPr="0094652F">
        <w:rPr>
          <w:cs/>
        </w:rPr>
        <w:t xml:space="preserve">นี้ถูกสร้างโดย </w:t>
      </w:r>
      <w:r w:rsidRPr="0094652F">
        <w:t xml:space="preserve">Google </w:t>
      </w:r>
      <w:r w:rsidRPr="0094652F">
        <w:rPr>
          <w:cs/>
        </w:rPr>
        <w:t xml:space="preserve">และปล่อยให้ใช้งานแบบ </w:t>
      </w:r>
      <w:r w:rsidRPr="0094652F">
        <w:t xml:space="preserve">open source </w:t>
      </w:r>
      <w:r w:rsidRPr="0094652F">
        <w:rPr>
          <w:cs/>
        </w:rPr>
        <w:t>ทำให้ทุกคน</w:t>
      </w:r>
      <w:r w:rsidRPr="006F61FA">
        <w:rPr>
          <w:spacing w:val="-6"/>
          <w:cs/>
        </w:rPr>
        <w:t xml:space="preserve">สามารถนำไปใช้งานได้ฟรีๆ และการที่ </w:t>
      </w:r>
      <w:r w:rsidRPr="006F61FA">
        <w:rPr>
          <w:spacing w:val="-6"/>
        </w:rPr>
        <w:t xml:space="preserve">Dart </w:t>
      </w:r>
      <w:r w:rsidRPr="006F61FA">
        <w:rPr>
          <w:spacing w:val="-6"/>
          <w:cs/>
        </w:rPr>
        <w:t>ถูกออกแบบมาให้ใช้งานได้ง่ายและมีประสิทธิภาพแบบภาษาเชิงวัตถุ</w:t>
      </w:r>
      <w:proofErr w:type="spellStart"/>
      <w:r w:rsidRPr="006F61FA">
        <w:rPr>
          <w:spacing w:val="-6"/>
          <w:cs/>
        </w:rPr>
        <w:t>อื่นๆ</w:t>
      </w:r>
      <w:proofErr w:type="spellEnd"/>
      <w:r w:rsidRPr="006F61FA">
        <w:rPr>
          <w:spacing w:val="-6"/>
          <w:cs/>
        </w:rPr>
        <w:t xml:space="preserve">อย่าง </w:t>
      </w:r>
      <w:r w:rsidRPr="006F61FA">
        <w:rPr>
          <w:spacing w:val="-6"/>
        </w:rPr>
        <w:t xml:space="preserve">Java C# C++ </w:t>
      </w:r>
      <w:r w:rsidRPr="006F61FA">
        <w:rPr>
          <w:spacing w:val="-6"/>
          <w:cs/>
        </w:rPr>
        <w:t>จึงเป็นตัวเลือกภาษาที่น่าสนใจในการศึกษาเป็นภาษาแรกอีกด้วย</w:t>
      </w:r>
    </w:p>
    <w:p w14:paraId="60118494" w14:textId="1274D7A1" w:rsidR="006F61FA" w:rsidRDefault="001D7AA6" w:rsidP="006F61FA">
      <w:pPr>
        <w:ind w:firstLine="0"/>
        <w:jc w:val="center"/>
      </w:pPr>
      <w:r>
        <w:rPr>
          <w:noProof/>
        </w:rPr>
        <w:drawing>
          <wp:inline distT="0" distB="0" distL="0" distR="0" wp14:anchorId="69F538C8" wp14:editId="0674E98D">
            <wp:extent cx="2385392" cy="2385392"/>
            <wp:effectExtent l="0" t="0" r="0" b="0"/>
            <wp:docPr id="63" name="รูปภาพ 63" descr="Dart Language (@dart_lang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art Language (@dart_lang) | Twitte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00" cy="23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949B" w14:textId="456C5CFB" w:rsidR="001D7AA6" w:rsidRDefault="001D7AA6" w:rsidP="00162A31">
      <w:pPr>
        <w:pStyle w:val="8"/>
      </w:pPr>
      <w:proofErr w:type="spellStart"/>
      <w:r>
        <w:rPr>
          <w:cs/>
        </w:rPr>
        <w:t>โล</w:t>
      </w:r>
      <w:proofErr w:type="spellEnd"/>
      <w:r>
        <w:rPr>
          <w:cs/>
        </w:rPr>
        <w:t>โก้</w:t>
      </w:r>
      <w:r w:rsidR="00AB1C4C">
        <w:rPr>
          <w:rFonts w:hint="cs"/>
          <w:cs/>
        </w:rPr>
        <w:t>ภาษา</w:t>
      </w:r>
      <w:r>
        <w:rPr>
          <w:cs/>
        </w:rPr>
        <w:t xml:space="preserve"> </w:t>
      </w:r>
      <w:r w:rsidR="00AB1C4C">
        <w:t>Dart</w:t>
      </w:r>
    </w:p>
    <w:p w14:paraId="0FAEAAF6" w14:textId="77777777" w:rsidR="001D7AA6" w:rsidRDefault="001D7AA6" w:rsidP="001D7AA6">
      <w:pPr>
        <w:ind w:firstLine="0"/>
        <w:jc w:val="center"/>
      </w:pPr>
    </w:p>
    <w:p w14:paraId="3AE14D7C" w14:textId="77777777" w:rsidR="001D7AA6" w:rsidRDefault="001D7AA6" w:rsidP="001D7AA6">
      <w:pPr>
        <w:ind w:firstLine="0"/>
        <w:jc w:val="center"/>
      </w:pPr>
    </w:p>
    <w:p w14:paraId="70667362" w14:textId="77777777" w:rsidR="001D7AA6" w:rsidRDefault="001D7AA6" w:rsidP="001D7AA6">
      <w:pPr>
        <w:ind w:firstLine="0"/>
        <w:jc w:val="center"/>
      </w:pPr>
      <w:r>
        <w:lastRenderedPageBreak/>
        <w:t xml:space="preserve"> </w:t>
      </w:r>
    </w:p>
    <w:p w14:paraId="4B050503" w14:textId="77777777" w:rsidR="001D7AA6" w:rsidRDefault="001D7AA6" w:rsidP="001D7AA6">
      <w:pPr>
        <w:ind w:firstLine="0"/>
        <w:jc w:val="center"/>
        <w:rPr>
          <w:b/>
          <w:bCs/>
        </w:rPr>
      </w:pPr>
    </w:p>
    <w:p w14:paraId="4334B1A0" w14:textId="7EE619C2" w:rsidR="00A96BA3" w:rsidRDefault="00A96BA3" w:rsidP="00707B1A">
      <w:pPr>
        <w:pStyle w:val="3"/>
      </w:pPr>
      <w:r w:rsidRPr="00A96BA3">
        <w:t>Flutter Framework</w:t>
      </w:r>
    </w:p>
    <w:p w14:paraId="5C771B8A" w14:textId="206D1E98" w:rsidR="00A96BA3" w:rsidRDefault="00A96BA3" w:rsidP="00A96BA3">
      <w:pPr>
        <w:ind w:firstLine="993"/>
      </w:pPr>
      <w:r w:rsidRPr="00A96BA3">
        <w:t xml:space="preserve">Flutter </w:t>
      </w:r>
      <w:r w:rsidRPr="00A96BA3">
        <w:rPr>
          <w:cs/>
        </w:rPr>
        <w:t xml:space="preserve">คือ </w:t>
      </w:r>
      <w:r w:rsidRPr="00A96BA3">
        <w:t xml:space="preserve">Framework </w:t>
      </w:r>
      <w:r w:rsidRPr="00A96BA3">
        <w:rPr>
          <w:cs/>
        </w:rPr>
        <w:t xml:space="preserve">ที่ใช้สร้าง </w:t>
      </w:r>
      <w:r w:rsidRPr="00A96BA3">
        <w:t xml:space="preserve">UI </w:t>
      </w:r>
      <w:r w:rsidRPr="00A96BA3">
        <w:rPr>
          <w:cs/>
        </w:rPr>
        <w:t xml:space="preserve">สำหรับ </w:t>
      </w:r>
      <w:r w:rsidRPr="00A96BA3">
        <w:t xml:space="preserve">mobile application </w:t>
      </w:r>
      <w:r w:rsidRPr="00A96BA3">
        <w:rPr>
          <w:cs/>
        </w:rPr>
        <w:t xml:space="preserve">ที่สามารถทำงานข้ามแพลตฟอร์มได้ทั้ง </w:t>
      </w:r>
      <w:r w:rsidRPr="00A96BA3">
        <w:t xml:space="preserve">iOS </w:t>
      </w:r>
      <w:r w:rsidRPr="00A96BA3">
        <w:rPr>
          <w:cs/>
        </w:rPr>
        <w:t xml:space="preserve">และ </w:t>
      </w:r>
      <w:r w:rsidRPr="00A96BA3">
        <w:t xml:space="preserve">Android </w:t>
      </w:r>
      <w:r w:rsidRPr="00A96BA3">
        <w:rPr>
          <w:cs/>
        </w:rPr>
        <w:t xml:space="preserve">ในเวลาเดียวกัน โดยภาษาที่ใช้ใน </w:t>
      </w:r>
      <w:r w:rsidRPr="00A96BA3">
        <w:t xml:space="preserve">Flutter </w:t>
      </w:r>
      <w:r w:rsidRPr="00A96BA3">
        <w:rPr>
          <w:cs/>
        </w:rPr>
        <w:t xml:space="preserve">นั้นจะเป็นภาษา </w:t>
      </w:r>
      <w:r w:rsidRPr="00A96BA3">
        <w:t xml:space="preserve">dart </w:t>
      </w:r>
      <w:r w:rsidRPr="00A96BA3">
        <w:rPr>
          <w:cs/>
        </w:rPr>
        <w:t xml:space="preserve">ซึ่งถูกพัฒนาโดย </w:t>
      </w:r>
      <w:r w:rsidRPr="00A96BA3">
        <w:t xml:space="preserve">Google </w:t>
      </w:r>
      <w:r w:rsidRPr="00A96BA3">
        <w:rPr>
          <w:cs/>
        </w:rPr>
        <w:t xml:space="preserve">และที่สำคัญคือเป็น </w:t>
      </w:r>
      <w:r w:rsidRPr="00A96BA3">
        <w:t xml:space="preserve">open source </w:t>
      </w:r>
      <w:r w:rsidRPr="00A96BA3">
        <w:rPr>
          <w:cs/>
        </w:rPr>
        <w:t>ที่สามารถใช้งานได้แบบฟรี ๆ</w:t>
      </w:r>
    </w:p>
    <w:p w14:paraId="153B68CA" w14:textId="2B05E506" w:rsidR="00A96BA3" w:rsidRDefault="00A96BA3" w:rsidP="00A96BA3">
      <w:pPr>
        <w:ind w:firstLine="993"/>
      </w:pPr>
      <w:r w:rsidRPr="00A96BA3">
        <w:rPr>
          <w:cs/>
        </w:rPr>
        <w:t xml:space="preserve">ตัวอย่าง </w:t>
      </w:r>
      <w:r w:rsidRPr="00A96BA3">
        <w:t xml:space="preserve">syntax </w:t>
      </w:r>
      <w:r w:rsidRPr="00A96BA3">
        <w:rPr>
          <w:cs/>
        </w:rPr>
        <w:t xml:space="preserve">ของภาษา </w:t>
      </w:r>
      <w:r w:rsidRPr="00A96BA3">
        <w:t xml:space="preserve">dart </w:t>
      </w:r>
      <w:r w:rsidRPr="00A96BA3">
        <w:rPr>
          <w:cs/>
        </w:rPr>
        <w:t xml:space="preserve">ที่ใช้ใน </w:t>
      </w:r>
      <w:r w:rsidRPr="00A96BA3">
        <w:t xml:space="preserve">Flutter </w:t>
      </w:r>
      <w:r w:rsidRPr="00A96BA3">
        <w:rPr>
          <w:cs/>
        </w:rPr>
        <w:t xml:space="preserve">ซึ่งจะมีความคล้ายกับภาษา </w:t>
      </w:r>
      <w:r w:rsidRPr="00A96BA3">
        <w:t xml:space="preserve">Java </w:t>
      </w:r>
      <w:r w:rsidRPr="00A96BA3">
        <w:rPr>
          <w:cs/>
        </w:rPr>
        <w:t xml:space="preserve">เนื่องจาก </w:t>
      </w:r>
      <w:r w:rsidRPr="00A96BA3">
        <w:t xml:space="preserve">dart </w:t>
      </w:r>
      <w:r w:rsidRPr="00A96BA3">
        <w:rPr>
          <w:cs/>
        </w:rPr>
        <w:t xml:space="preserve">เป็นภาษาที่รองรับ </w:t>
      </w:r>
      <w:r w:rsidRPr="00A96BA3">
        <w:t xml:space="preserve">OOP </w:t>
      </w:r>
      <w:r w:rsidRPr="00A96BA3">
        <w:rPr>
          <w:cs/>
        </w:rPr>
        <w:t xml:space="preserve">และมีแนวคิดของ </w:t>
      </w:r>
      <w:r w:rsidRPr="00A96BA3">
        <w:t xml:space="preserve">class </w:t>
      </w:r>
      <w:r w:rsidRPr="00A96BA3">
        <w:rPr>
          <w:cs/>
        </w:rPr>
        <w:t xml:space="preserve">และ </w:t>
      </w:r>
      <w:r w:rsidRPr="00A96BA3">
        <w:t xml:space="preserve">inheritance </w:t>
      </w:r>
      <w:r w:rsidRPr="00A96BA3">
        <w:rPr>
          <w:cs/>
        </w:rPr>
        <w:t xml:space="preserve">เช่นเดียวกับภาษา </w:t>
      </w:r>
      <w:r w:rsidRPr="00A96BA3">
        <w:t>Java</w:t>
      </w:r>
    </w:p>
    <w:p w14:paraId="1C2FEAE1" w14:textId="3D3A9653" w:rsidR="00A96BA3" w:rsidRDefault="00A96BA3" w:rsidP="00A96BA3">
      <w:pPr>
        <w:ind w:firstLine="993"/>
      </w:pPr>
      <w:r w:rsidRPr="00A96BA3">
        <w:t xml:space="preserve">Flutter </w:t>
      </w:r>
      <w:r w:rsidRPr="00A96BA3">
        <w:rPr>
          <w:cs/>
        </w:rPr>
        <w:t xml:space="preserve">นั้นจะมี </w:t>
      </w:r>
      <w:r w:rsidRPr="00A96BA3">
        <w:t xml:space="preserve">Widget </w:t>
      </w:r>
      <w:r w:rsidRPr="00A96BA3">
        <w:rPr>
          <w:cs/>
        </w:rPr>
        <w:t xml:space="preserve">พื้นฐานมาให้ เพื่อทำให้การออกแบบ </w:t>
      </w:r>
      <w:r w:rsidRPr="00A96BA3">
        <w:t xml:space="preserve">UI </w:t>
      </w:r>
      <w:r w:rsidRPr="00A96BA3">
        <w:rPr>
          <w:cs/>
        </w:rPr>
        <w:t xml:space="preserve">มีความง่าย และสะดวกยิ่งขึ้น โดย </w:t>
      </w:r>
      <w:r w:rsidRPr="00A96BA3">
        <w:t xml:space="preserve">Widget </w:t>
      </w:r>
      <w:r w:rsidRPr="00A96BA3">
        <w:rPr>
          <w:cs/>
        </w:rPr>
        <w:t xml:space="preserve">พื้นฐานของ </w:t>
      </w:r>
      <w:r w:rsidRPr="00A96BA3">
        <w:t xml:space="preserve">Flutter </w:t>
      </w:r>
      <w:r w:rsidRPr="00A96BA3">
        <w:rPr>
          <w:cs/>
        </w:rPr>
        <w:t xml:space="preserve">หลัก ๆ จะมีอยู่ </w:t>
      </w:r>
      <w:r w:rsidRPr="00A96BA3">
        <w:t xml:space="preserve">2 </w:t>
      </w:r>
      <w:r w:rsidRPr="00A96BA3">
        <w:rPr>
          <w:cs/>
        </w:rPr>
        <w:t xml:space="preserve">ชนิดคือ </w:t>
      </w:r>
      <w:r w:rsidRPr="00A96BA3">
        <w:t>Stateless</w:t>
      </w:r>
      <w:r>
        <w:t xml:space="preserve"> </w:t>
      </w:r>
      <w:r w:rsidRPr="00A96BA3">
        <w:t xml:space="preserve">Widget </w:t>
      </w:r>
      <w:r w:rsidRPr="00A96BA3">
        <w:rPr>
          <w:cs/>
        </w:rPr>
        <w:t xml:space="preserve">และ </w:t>
      </w:r>
      <w:r w:rsidRPr="00A96BA3">
        <w:t>Stateful</w:t>
      </w:r>
      <w:r>
        <w:t xml:space="preserve"> </w:t>
      </w:r>
      <w:r w:rsidRPr="00A96BA3">
        <w:t xml:space="preserve">Widget </w:t>
      </w:r>
      <w:r w:rsidRPr="00A96BA3">
        <w:rPr>
          <w:cs/>
        </w:rPr>
        <w:t xml:space="preserve">โดยที่ </w:t>
      </w:r>
      <w:r w:rsidRPr="00A96BA3">
        <w:t>Stateless</w:t>
      </w:r>
      <w:r>
        <w:t xml:space="preserve"> </w:t>
      </w:r>
      <w:r w:rsidRPr="00A96BA3">
        <w:t xml:space="preserve">Widget </w:t>
      </w:r>
      <w:r w:rsidRPr="00A96BA3">
        <w:rPr>
          <w:cs/>
        </w:rPr>
        <w:t xml:space="preserve">จะใช้สร้าง </w:t>
      </w:r>
      <w:r w:rsidRPr="00A96BA3">
        <w:t xml:space="preserve">Widget </w:t>
      </w:r>
      <w:r w:rsidRPr="00A96BA3">
        <w:rPr>
          <w:cs/>
        </w:rPr>
        <w:t>ที่ไม่มีการจัดการสถานะการทำงานใด ๆ เช่น การแสดงข้อความ</w:t>
      </w:r>
      <w:r w:rsidRPr="00A96BA3">
        <w:t xml:space="preserve">, Icon </w:t>
      </w:r>
      <w:r w:rsidRPr="00A96BA3">
        <w:rPr>
          <w:cs/>
        </w:rPr>
        <w:t xml:space="preserve">หรือรูปภาพที่ไม่มี </w:t>
      </w:r>
      <w:r w:rsidRPr="00A96BA3">
        <w:t xml:space="preserve">animation </w:t>
      </w:r>
      <w:r w:rsidRPr="00A96BA3">
        <w:rPr>
          <w:cs/>
        </w:rPr>
        <w:t xml:space="preserve">เข้ามาเกี่ยวข้อง เป็นต้น ส่วน </w:t>
      </w:r>
      <w:r w:rsidRPr="00A96BA3">
        <w:t>Stateful</w:t>
      </w:r>
      <w:r>
        <w:t xml:space="preserve"> </w:t>
      </w:r>
      <w:r w:rsidRPr="00A96BA3">
        <w:t xml:space="preserve">Widget </w:t>
      </w:r>
      <w:r w:rsidRPr="00A96BA3">
        <w:rPr>
          <w:cs/>
        </w:rPr>
        <w:t xml:space="preserve">จะใช้สร้าง </w:t>
      </w:r>
      <w:r w:rsidRPr="00A96BA3">
        <w:t xml:space="preserve">Widget </w:t>
      </w:r>
      <w:r w:rsidRPr="00A96BA3">
        <w:rPr>
          <w:cs/>
        </w:rPr>
        <w:t xml:space="preserve">ที่มีการจัดการสถานะการทำงานต่าง ๆ เช่น การสร้าง </w:t>
      </w:r>
      <w:r w:rsidRPr="00A96BA3">
        <w:t xml:space="preserve">Icon </w:t>
      </w:r>
      <w:r w:rsidRPr="00A96BA3">
        <w:rPr>
          <w:cs/>
        </w:rPr>
        <w:t xml:space="preserve">ที่มีการใส่ </w:t>
      </w:r>
      <w:r w:rsidRPr="00A96BA3">
        <w:t xml:space="preserve">animation </w:t>
      </w:r>
      <w:r w:rsidRPr="00A96BA3">
        <w:rPr>
          <w:cs/>
        </w:rPr>
        <w:t>ให้สามารถขยับไปมาได้</w:t>
      </w:r>
      <w:r w:rsidRPr="00A96BA3">
        <w:t xml:space="preserve">, </w:t>
      </w:r>
      <w:r w:rsidRPr="00A96BA3">
        <w:rPr>
          <w:cs/>
        </w:rPr>
        <w:t xml:space="preserve">ปุ่มกดต่าง ๆ บนหน้า </w:t>
      </w:r>
      <w:r w:rsidRPr="00A96BA3">
        <w:t xml:space="preserve">UI </w:t>
      </w:r>
      <w:r w:rsidRPr="00A96BA3">
        <w:rPr>
          <w:cs/>
        </w:rPr>
        <w:t>เป็นต้น</w:t>
      </w:r>
    </w:p>
    <w:p w14:paraId="0BA5D196" w14:textId="549B2B5E" w:rsidR="00AB1C4C" w:rsidRDefault="00AB1C4C" w:rsidP="00AB1C4C">
      <w:pPr>
        <w:spacing w:before="120" w:after="120"/>
        <w:ind w:firstLine="0"/>
        <w:jc w:val="center"/>
      </w:pPr>
      <w:r>
        <w:rPr>
          <w:noProof/>
        </w:rPr>
        <w:drawing>
          <wp:inline distT="0" distB="0" distL="0" distR="0" wp14:anchorId="0CF44542" wp14:editId="76751738">
            <wp:extent cx="1431235" cy="1771799"/>
            <wp:effectExtent l="0" t="0" r="0" b="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758" cy="177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A1A6" w14:textId="6937D575" w:rsidR="00AB1C4C" w:rsidRDefault="00AB1C4C" w:rsidP="00162A31">
      <w:pPr>
        <w:pStyle w:val="8"/>
      </w:pPr>
      <w:proofErr w:type="spellStart"/>
      <w:r>
        <w:rPr>
          <w:cs/>
        </w:rPr>
        <w:t>โล</w:t>
      </w:r>
      <w:proofErr w:type="spellEnd"/>
      <w:r>
        <w:rPr>
          <w:cs/>
        </w:rPr>
        <w:t xml:space="preserve">โก้ </w:t>
      </w:r>
      <w:r w:rsidRPr="00A96BA3">
        <w:t>Flutter</w:t>
      </w:r>
    </w:p>
    <w:p w14:paraId="5FDB9355" w14:textId="77777777" w:rsidR="00AB1C4C" w:rsidRDefault="00AB1C4C" w:rsidP="00AB1C4C">
      <w:pPr>
        <w:ind w:firstLine="0"/>
        <w:jc w:val="center"/>
      </w:pPr>
    </w:p>
    <w:p w14:paraId="01D281DF" w14:textId="65D9A679" w:rsidR="00F83235" w:rsidRDefault="00A11428" w:rsidP="00707B1A">
      <w:pPr>
        <w:pStyle w:val="3"/>
      </w:pPr>
      <w:r w:rsidRPr="00A11428">
        <w:t>Google Maps Platform</w:t>
      </w:r>
    </w:p>
    <w:p w14:paraId="47B0678C" w14:textId="6A88367C" w:rsidR="00F83235" w:rsidRDefault="003F5402" w:rsidP="00F83235">
      <w:pPr>
        <w:ind w:firstLine="993"/>
      </w:pPr>
      <w:r w:rsidRPr="003F5402">
        <w:t xml:space="preserve">Google Maps Platform </w:t>
      </w:r>
      <w:r w:rsidRPr="003F5402">
        <w:rPr>
          <w:cs/>
        </w:rPr>
        <w:t xml:space="preserve">หรือ </w:t>
      </w:r>
      <w:r w:rsidRPr="003F5402">
        <w:t xml:space="preserve">GMP </w:t>
      </w:r>
      <w:r w:rsidRPr="003F5402">
        <w:rPr>
          <w:cs/>
        </w:rPr>
        <w:t xml:space="preserve">เป็น </w:t>
      </w:r>
      <w:r w:rsidRPr="003F5402">
        <w:t xml:space="preserve">API </w:t>
      </w:r>
      <w:r w:rsidRPr="003F5402">
        <w:rPr>
          <w:cs/>
        </w:rPr>
        <w:t xml:space="preserve">ของ </w:t>
      </w:r>
      <w:r w:rsidRPr="003F5402">
        <w:t xml:space="preserve">Google </w:t>
      </w:r>
      <w:r w:rsidRPr="003F5402">
        <w:rPr>
          <w:cs/>
        </w:rPr>
        <w:t xml:space="preserve">ที่ให้นักพัฒนาโปรแกรม หรือ </w:t>
      </w:r>
      <w:r w:rsidRPr="003F5402">
        <w:t xml:space="preserve">Developer </w:t>
      </w:r>
      <w:r w:rsidRPr="003F5402">
        <w:rPr>
          <w:cs/>
        </w:rPr>
        <w:t xml:space="preserve">สามารถเรียกไปใช้งานเพื่อสร้าง </w:t>
      </w:r>
      <w:r w:rsidRPr="003F5402">
        <w:t xml:space="preserve">Application </w:t>
      </w:r>
      <w:r w:rsidRPr="003F5402">
        <w:rPr>
          <w:cs/>
        </w:rPr>
        <w:t xml:space="preserve">ขององค์กรตนเอง โดย </w:t>
      </w:r>
      <w:r w:rsidRPr="003F5402">
        <w:t xml:space="preserve">Based on Google Maps </w:t>
      </w:r>
      <w:r w:rsidRPr="003F5402">
        <w:rPr>
          <w:cs/>
        </w:rPr>
        <w:t xml:space="preserve">ซึ่งรองรับการทำงานทั้ง </w:t>
      </w:r>
      <w:r w:rsidRPr="003F5402">
        <w:t xml:space="preserve">Web Application </w:t>
      </w:r>
      <w:r w:rsidRPr="003F5402">
        <w:rPr>
          <w:cs/>
        </w:rPr>
        <w:t xml:space="preserve">และ </w:t>
      </w:r>
      <w:r w:rsidRPr="003F5402">
        <w:t xml:space="preserve">Mobile Application </w:t>
      </w:r>
      <w:r w:rsidRPr="003F5402">
        <w:rPr>
          <w:cs/>
        </w:rPr>
        <w:t xml:space="preserve">ผ่านระบบปฏิบัติการ </w:t>
      </w:r>
      <w:r w:rsidRPr="003F5402">
        <w:t xml:space="preserve">iOS </w:t>
      </w:r>
      <w:r w:rsidRPr="003F5402">
        <w:rPr>
          <w:cs/>
        </w:rPr>
        <w:t xml:space="preserve">และ </w:t>
      </w:r>
      <w:r w:rsidRPr="003F5402">
        <w:t>Android</w:t>
      </w:r>
      <w:r w:rsidR="003A5E2E">
        <w:t xml:space="preserve"> </w:t>
      </w:r>
      <w:r w:rsidR="003A5E2E" w:rsidRPr="003A5E2E">
        <w:t xml:space="preserve">Google Maps Platform </w:t>
      </w:r>
      <w:r w:rsidR="003A5E2E" w:rsidRPr="003A5E2E">
        <w:rPr>
          <w:cs/>
        </w:rPr>
        <w:t xml:space="preserve">จะเป็น </w:t>
      </w:r>
      <w:r w:rsidR="003A5E2E" w:rsidRPr="003A5E2E">
        <w:t xml:space="preserve">API </w:t>
      </w:r>
      <w:r w:rsidR="003A5E2E" w:rsidRPr="003A5E2E">
        <w:rPr>
          <w:cs/>
        </w:rPr>
        <w:t xml:space="preserve">ให้นักพัฒนาเรียกไปสร้าง </w:t>
      </w:r>
      <w:r w:rsidR="003A5E2E" w:rsidRPr="003A5E2E">
        <w:lastRenderedPageBreak/>
        <w:t xml:space="preserve">Application </w:t>
      </w:r>
      <w:r w:rsidR="003A5E2E" w:rsidRPr="003A5E2E">
        <w:rPr>
          <w:cs/>
        </w:rPr>
        <w:t>ของตนเอง เพื่อให้กลุ่มลูกค้า หรือพนักงานขององค์กรใช้งาน โดยองค์กร</w:t>
      </w:r>
      <w:proofErr w:type="spellStart"/>
      <w:r w:rsidR="003A5E2E" w:rsidRPr="003A5E2E">
        <w:rPr>
          <w:cs/>
        </w:rPr>
        <w:t>นั้นๆ</w:t>
      </w:r>
      <w:proofErr w:type="spellEnd"/>
      <w:r w:rsidR="003A5E2E" w:rsidRPr="003A5E2E">
        <w:rPr>
          <w:cs/>
        </w:rPr>
        <w:t xml:space="preserve"> จะเป็นเจ้าของ </w:t>
      </w:r>
      <w:r w:rsidR="003A5E2E" w:rsidRPr="003A5E2E">
        <w:t xml:space="preserve">Application </w:t>
      </w:r>
      <w:r w:rsidR="003A5E2E" w:rsidRPr="003A5E2E">
        <w:rPr>
          <w:cs/>
        </w:rPr>
        <w:t>เอง</w:t>
      </w:r>
      <w:r w:rsidR="003150B4">
        <w:rPr>
          <w:rFonts w:hint="cs"/>
          <w:cs/>
        </w:rPr>
        <w:t xml:space="preserve"> </w:t>
      </w:r>
      <w:r w:rsidR="003150B4" w:rsidRPr="003150B4">
        <w:rPr>
          <w:cs/>
        </w:rPr>
        <w:t xml:space="preserve">โดย </w:t>
      </w:r>
      <w:r w:rsidR="003150B4" w:rsidRPr="003150B4">
        <w:t xml:space="preserve">API </w:t>
      </w:r>
      <w:r w:rsidR="003150B4" w:rsidRPr="003150B4">
        <w:rPr>
          <w:cs/>
        </w:rPr>
        <w:t>สามารถแบ่งได้ 3 กลุ่ม ได้แก่</w:t>
      </w:r>
    </w:p>
    <w:p w14:paraId="73E1FAF1" w14:textId="77777777" w:rsidR="0097527B" w:rsidRDefault="0097527B" w:rsidP="0097527B">
      <w:pPr>
        <w:pStyle w:val="4"/>
        <w:ind w:firstLine="652"/>
      </w:pPr>
      <w:r>
        <w:t xml:space="preserve">Maps </w:t>
      </w:r>
      <w:r>
        <w:rPr>
          <w:cs/>
        </w:rPr>
        <w:t>สำหรับการแสดงผลข้อมูล</w:t>
      </w:r>
      <w:proofErr w:type="spellStart"/>
      <w:r>
        <w:rPr>
          <w:cs/>
        </w:rPr>
        <w:t>ต่างๆ</w:t>
      </w:r>
      <w:proofErr w:type="spellEnd"/>
      <w:r>
        <w:rPr>
          <w:cs/>
        </w:rPr>
        <w:t xml:space="preserve"> บนแผนที่ฐานของ </w:t>
      </w:r>
      <w:r>
        <w:t xml:space="preserve">Google API </w:t>
      </w:r>
      <w:r>
        <w:rPr>
          <w:cs/>
        </w:rPr>
        <w:t>ที่ให้บริการ</w:t>
      </w:r>
    </w:p>
    <w:p w14:paraId="3F64EC4F" w14:textId="77777777" w:rsidR="0097527B" w:rsidRDefault="0097527B" w:rsidP="00B07300">
      <w:pPr>
        <w:pStyle w:val="5"/>
      </w:pPr>
      <w:r w:rsidRPr="0075556B">
        <w:t>Maps SDK for iOS &amp; Android</w:t>
      </w:r>
    </w:p>
    <w:p w14:paraId="1DCA6DBD" w14:textId="0059AF1F" w:rsidR="0097527B" w:rsidRDefault="0097527B" w:rsidP="00B07300">
      <w:pPr>
        <w:pStyle w:val="5"/>
      </w:pPr>
      <w:r w:rsidRPr="003A19CB">
        <w:t>Maps Static API</w:t>
      </w:r>
      <w:r w:rsidR="00B07300">
        <w:t xml:space="preserve">   </w:t>
      </w:r>
    </w:p>
    <w:p w14:paraId="79E0B9BB" w14:textId="77777777" w:rsidR="0097527B" w:rsidRDefault="0097527B" w:rsidP="00B07300">
      <w:pPr>
        <w:pStyle w:val="5"/>
      </w:pPr>
      <w:r w:rsidRPr="00D27A5E">
        <w:t>Maps Embed API</w:t>
      </w:r>
    </w:p>
    <w:p w14:paraId="3D42457A" w14:textId="77777777" w:rsidR="0097527B" w:rsidRDefault="0097527B" w:rsidP="00B07300">
      <w:pPr>
        <w:pStyle w:val="5"/>
      </w:pPr>
      <w:r w:rsidRPr="008F35C2">
        <w:t>Maps JavaScript API</w:t>
      </w:r>
    </w:p>
    <w:p w14:paraId="32702D9E" w14:textId="77777777" w:rsidR="0097527B" w:rsidRDefault="0097527B" w:rsidP="00B07300">
      <w:pPr>
        <w:pStyle w:val="5"/>
      </w:pPr>
      <w:r w:rsidRPr="008F35C2">
        <w:t>Street View API</w:t>
      </w:r>
    </w:p>
    <w:p w14:paraId="18C6B33C" w14:textId="77777777" w:rsidR="0097527B" w:rsidRDefault="0097527B" w:rsidP="0097527B">
      <w:pPr>
        <w:pStyle w:val="4"/>
        <w:ind w:firstLine="652"/>
      </w:pPr>
      <w:r w:rsidRPr="000275BF">
        <w:t>Routes</w:t>
      </w:r>
      <w:r>
        <w:t xml:space="preserve"> </w:t>
      </w:r>
      <w:r w:rsidRPr="000275BF">
        <w:rPr>
          <w:cs/>
        </w:rPr>
        <w:t>สำหรับการคำนวณหาเส้นทาง ระยะทางและระยะเวลา</w:t>
      </w:r>
    </w:p>
    <w:p w14:paraId="19D6C071" w14:textId="77777777" w:rsidR="0097527B" w:rsidRDefault="0097527B" w:rsidP="00B07300">
      <w:pPr>
        <w:pStyle w:val="5"/>
      </w:pPr>
      <w:r w:rsidRPr="002B489F">
        <w:t>Directions API</w:t>
      </w:r>
    </w:p>
    <w:p w14:paraId="5EA17901" w14:textId="77777777" w:rsidR="0097527B" w:rsidRDefault="0097527B" w:rsidP="00B07300">
      <w:pPr>
        <w:pStyle w:val="5"/>
      </w:pPr>
      <w:r w:rsidRPr="00182EC7">
        <w:t>Distance Matrix API</w:t>
      </w:r>
    </w:p>
    <w:p w14:paraId="73ABFFEA" w14:textId="77777777" w:rsidR="0097527B" w:rsidRDefault="0097527B" w:rsidP="00B07300">
      <w:pPr>
        <w:pStyle w:val="5"/>
      </w:pPr>
      <w:r w:rsidRPr="00182EC7">
        <w:t>Roads API</w:t>
      </w:r>
    </w:p>
    <w:p w14:paraId="3ACA4F89" w14:textId="77777777" w:rsidR="004E5A8B" w:rsidRDefault="004E5A8B" w:rsidP="004E5A8B">
      <w:pPr>
        <w:pStyle w:val="4"/>
        <w:ind w:firstLine="652"/>
      </w:pPr>
      <w:r w:rsidRPr="00182EC7">
        <w:t>Places</w:t>
      </w:r>
      <w:r>
        <w:t xml:space="preserve"> </w:t>
      </w:r>
      <w:r w:rsidRPr="004F33FB">
        <w:rPr>
          <w:cs/>
        </w:rPr>
        <w:t>สำหรับการค้นหาสถานที่ พร้อมรายละเอียด</w:t>
      </w:r>
      <w:proofErr w:type="spellStart"/>
      <w:r w:rsidRPr="004F33FB">
        <w:rPr>
          <w:cs/>
        </w:rPr>
        <w:t>ต่างๆ</w:t>
      </w:r>
      <w:proofErr w:type="spellEnd"/>
    </w:p>
    <w:p w14:paraId="7E5A10A2" w14:textId="77777777" w:rsidR="004E5A8B" w:rsidRDefault="004E5A8B" w:rsidP="00B07300">
      <w:pPr>
        <w:pStyle w:val="5"/>
      </w:pPr>
      <w:r w:rsidRPr="002C107F">
        <w:t>Places API</w:t>
      </w:r>
    </w:p>
    <w:p w14:paraId="603D1D32" w14:textId="77777777" w:rsidR="004E5A8B" w:rsidRDefault="004E5A8B" w:rsidP="00B07300">
      <w:pPr>
        <w:pStyle w:val="5"/>
      </w:pPr>
      <w:r w:rsidRPr="002C107F">
        <w:t>Geocoding API</w:t>
      </w:r>
    </w:p>
    <w:p w14:paraId="2395FB3B" w14:textId="77777777" w:rsidR="004E5A8B" w:rsidRDefault="004E5A8B" w:rsidP="00B07300">
      <w:pPr>
        <w:pStyle w:val="5"/>
      </w:pPr>
      <w:r w:rsidRPr="002C107F">
        <w:t>Geolocation API</w:t>
      </w:r>
    </w:p>
    <w:p w14:paraId="3566088A" w14:textId="77777777" w:rsidR="004E5A8B" w:rsidRDefault="004E5A8B" w:rsidP="004E5A8B">
      <w:pPr>
        <w:pStyle w:val="4"/>
        <w:ind w:firstLine="652"/>
      </w:pPr>
      <w:r w:rsidRPr="00673EDC">
        <w:t>Retail</w:t>
      </w:r>
      <w:r>
        <w:t xml:space="preserve"> </w:t>
      </w:r>
      <w:r w:rsidRPr="002008E2">
        <w:rPr>
          <w:cs/>
        </w:rPr>
        <w:t>แสดงตำแหน่งร้านค้า และตำแหน่งลูกค้าบนแผนที่เพื่อดูภาพรวมของธุรกิจ ในมิติที่ต่างออกไปในเชิงพื้นที่ เช่น ยอดขายสินค้าในแต่ละพื้นที่ พื้นที่ไหนมีการกระจุกตัว หรือพื้นที่ไหนสามารถเพิ่มฐานลูกค้าได้ ซึ่งจะช่วยในด้านการวิเคราะห์ และตัดสินใจในเชิงธุรกิจได้ดียิ่งขึ้น</w:t>
      </w:r>
    </w:p>
    <w:p w14:paraId="58F51796" w14:textId="77777777" w:rsidR="004E5A8B" w:rsidRDefault="004E5A8B" w:rsidP="004E5A8B">
      <w:pPr>
        <w:pStyle w:val="4"/>
        <w:ind w:firstLine="652"/>
      </w:pPr>
      <w:r w:rsidRPr="002008E2">
        <w:t>Logistics &amp; Transportation</w:t>
      </w:r>
      <w:r>
        <w:t xml:space="preserve"> </w:t>
      </w:r>
      <w:r w:rsidRPr="002008E2">
        <w:rPr>
          <w:cs/>
        </w:rPr>
        <w:t>สามารถติดตาม วิเคราะห์ และวางแผนเส้นทางการขนส่งสินค้า เพื่อจัดลำดับการขนส่ง ที่ช่วยให้องค์กรสามารถจัดการทรัพยากร และค่าใช้จ่ายที่เกิดขึ้น ให้เกิดความคุ้มค่ามากที่สุด ได้อย่างมีประสิทธิภาพ</w:t>
      </w:r>
    </w:p>
    <w:p w14:paraId="0E260D08" w14:textId="256D7B60" w:rsidR="004E5A8B" w:rsidRPr="00673EDC" w:rsidRDefault="004E5A8B" w:rsidP="00876963">
      <w:pPr>
        <w:pStyle w:val="4"/>
        <w:numPr>
          <w:ilvl w:val="3"/>
          <w:numId w:val="7"/>
        </w:numPr>
      </w:pPr>
      <w:r>
        <w:t xml:space="preserve">Booking Holding </w:t>
      </w:r>
      <w:r>
        <w:rPr>
          <w:cs/>
        </w:rPr>
        <w:t>แสดงตำแหน่งที่พักบนแผนที่ พร้อมรายละเอียดข้อมูล</w:t>
      </w:r>
      <w:proofErr w:type="spellStart"/>
      <w:r>
        <w:rPr>
          <w:cs/>
        </w:rPr>
        <w:t>ต่างๆ</w:t>
      </w:r>
      <w:proofErr w:type="spellEnd"/>
      <w:r>
        <w:rPr>
          <w:cs/>
        </w:rPr>
        <w:t xml:space="preserve"> เช่น ราคา ขนาดห้อง และรูปภาพห้อง ซึ่งสามารถแสดงผลร่วมกับตำแหน่ง </w:t>
      </w:r>
      <w:r>
        <w:t xml:space="preserve">Facility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เช่น ร้านค้า</w:t>
      </w:r>
      <w:r w:rsidR="001073B6">
        <w:rPr>
          <w:rFonts w:hint="cs"/>
          <w:cs/>
        </w:rPr>
        <w:t xml:space="preserve"> </w:t>
      </w:r>
      <w:r>
        <w:rPr>
          <w:cs/>
        </w:rPr>
        <w:t>ห้างสรรพสินค้า สถานที่ท่องเที่ยว</w:t>
      </w:r>
      <w:proofErr w:type="spellStart"/>
      <w:r>
        <w:rPr>
          <w:cs/>
        </w:rPr>
        <w:t>ต่างๆ</w:t>
      </w:r>
      <w:proofErr w:type="spellEnd"/>
      <w:r>
        <w:rPr>
          <w:cs/>
        </w:rPr>
        <w:t xml:space="preserve"> เพื่อประกอบการตัดสินใจในการเช่าห้องพัก</w:t>
      </w:r>
    </w:p>
    <w:p w14:paraId="029A48A8" w14:textId="77777777" w:rsidR="0097527B" w:rsidRDefault="0097527B" w:rsidP="00F83235">
      <w:pPr>
        <w:ind w:firstLine="993"/>
        <w:rPr>
          <w:cs/>
        </w:rPr>
      </w:pPr>
    </w:p>
    <w:p w14:paraId="77BA9D3A" w14:textId="5DD9075F" w:rsidR="00AB1C4C" w:rsidRDefault="00533A06" w:rsidP="00AB1C4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642E95" wp14:editId="0DDF3718">
            <wp:extent cx="2672555" cy="2068286"/>
            <wp:effectExtent l="0" t="0" r="0" b="0"/>
            <wp:docPr id="9" name="รูปภาพ 9" descr="Google Cloud คืออะไร? - Cloud Ace Thai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oogle Cloud คืออะไร? - Cloud Ace Thailan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386" cy="208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FDEF" w14:textId="3C912CE0" w:rsidR="00115C4B" w:rsidRPr="00AB1C4C" w:rsidRDefault="00561AB6" w:rsidP="00162A31">
      <w:pPr>
        <w:pStyle w:val="8"/>
      </w:pPr>
      <w:proofErr w:type="spellStart"/>
      <w:r>
        <w:rPr>
          <w:cs/>
        </w:rPr>
        <w:t>โล</w:t>
      </w:r>
      <w:proofErr w:type="spellEnd"/>
      <w:r>
        <w:rPr>
          <w:cs/>
        </w:rPr>
        <w:t xml:space="preserve">โก้ </w:t>
      </w:r>
      <w:r w:rsidRPr="003F5402">
        <w:t>Google Maps Platform</w:t>
      </w:r>
    </w:p>
    <w:p w14:paraId="730CBA92" w14:textId="1BD1F921" w:rsidR="006F6FCE" w:rsidRDefault="000917F2" w:rsidP="00707B1A">
      <w:pPr>
        <w:pStyle w:val="3"/>
      </w:pPr>
      <w:r w:rsidRPr="000917F2">
        <w:t>Firebase</w:t>
      </w:r>
    </w:p>
    <w:p w14:paraId="614F2B65" w14:textId="3C0D7231" w:rsidR="00D87389" w:rsidRDefault="00D87389" w:rsidP="000D6454">
      <w:r w:rsidRPr="00D87389">
        <w:rPr>
          <w:cs/>
        </w:rPr>
        <w:t xml:space="preserve">เป็นหนึ่งในผลิตภัณฑ์ของ </w:t>
      </w:r>
      <w:r w:rsidRPr="00D87389">
        <w:t xml:space="preserve">Google </w:t>
      </w:r>
      <w:r w:rsidRPr="00D87389">
        <w:rPr>
          <w:cs/>
        </w:rPr>
        <w:t xml:space="preserve">โดย </w:t>
      </w:r>
      <w:r w:rsidRPr="00D87389">
        <w:t xml:space="preserve">Firebase </w:t>
      </w:r>
      <w:r w:rsidRPr="00D87389">
        <w:rPr>
          <w:cs/>
        </w:rPr>
        <w:t xml:space="preserve">คือ </w:t>
      </w:r>
      <w:r w:rsidRPr="00D87389">
        <w:t xml:space="preserve">Platform </w:t>
      </w:r>
      <w:r w:rsidRPr="00D87389">
        <w:rPr>
          <w:cs/>
        </w:rPr>
        <w:t>ที่รวบรวมเครื่องมือ</w:t>
      </w:r>
      <w:r w:rsidR="009456D2">
        <w:rPr>
          <w:rFonts w:hint="cs"/>
          <w:cs/>
        </w:rPr>
        <w:t xml:space="preserve">  </w:t>
      </w:r>
      <w:r w:rsidRPr="00D87389">
        <w:rPr>
          <w:cs/>
        </w:rPr>
        <w:t xml:space="preserve">ต่าง ๆ สำหรับการจัดการในส่วนของ </w:t>
      </w:r>
      <w:r w:rsidRPr="00D87389">
        <w:t xml:space="preserve">Backend </w:t>
      </w:r>
      <w:r w:rsidRPr="00D87389">
        <w:rPr>
          <w:cs/>
        </w:rPr>
        <w:t xml:space="preserve">หรือ </w:t>
      </w:r>
      <w:r w:rsidRPr="00D87389">
        <w:t xml:space="preserve">Server side </w:t>
      </w:r>
      <w:r w:rsidRPr="00D87389">
        <w:rPr>
          <w:cs/>
        </w:rPr>
        <w:t xml:space="preserve">ซึ่งทำให้สามารถ </w:t>
      </w:r>
      <w:r w:rsidRPr="00D87389">
        <w:t xml:space="preserve">Build Mobile Application </w:t>
      </w:r>
      <w:r w:rsidRPr="00D87389">
        <w:rPr>
          <w:cs/>
        </w:rPr>
        <w:t xml:space="preserve">ได้อย่างมีประสิทธิภาพ และยังลดเวลาและค่าใช้จ่ายของการทำ </w:t>
      </w:r>
      <w:r w:rsidRPr="00D87389">
        <w:t xml:space="preserve">Server side </w:t>
      </w:r>
      <w:r w:rsidRPr="00D87389">
        <w:rPr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</w:p>
    <w:p w14:paraId="69E347CF" w14:textId="4362783A" w:rsidR="000D6454" w:rsidRDefault="00F02A34" w:rsidP="000D6454">
      <w:r w:rsidRPr="00F02A34">
        <w:t xml:space="preserve">Firebase </w:t>
      </w:r>
      <w:r>
        <w:rPr>
          <w:rFonts w:hint="cs"/>
          <w:cs/>
        </w:rPr>
        <w:t>เ</w:t>
      </w:r>
      <w:r w:rsidRPr="00F02A34">
        <w:rPr>
          <w:cs/>
        </w:rPr>
        <w:t xml:space="preserve">ป็นฐานข้อมูลเรียลไทม์ซึ่งมี </w:t>
      </w:r>
      <w:r w:rsidRPr="00F02A34">
        <w:t xml:space="preserve">API </w:t>
      </w:r>
      <w:r w:rsidRPr="00F02A34">
        <w:rPr>
          <w:cs/>
        </w:rPr>
        <w:t xml:space="preserve">ที่ช่วยให้นักพัฒนาในการจัดเก็บและซิงค์ข้อมูล โดย </w:t>
      </w:r>
      <w:r w:rsidRPr="00F02A34">
        <w:t>Google Firebase 2.0</w:t>
      </w:r>
      <w:r w:rsidR="00B85584">
        <w:t xml:space="preserve"> Google </w:t>
      </w:r>
      <w:r w:rsidRPr="00F02A34">
        <w:rPr>
          <w:cs/>
        </w:rPr>
        <w:t xml:space="preserve">ได้ซื้อกิจการ </w:t>
      </w:r>
      <w:r w:rsidRPr="00F02A34">
        <w:t xml:space="preserve">Firebase </w:t>
      </w:r>
      <w:r w:rsidRPr="00F02A34">
        <w:rPr>
          <w:cs/>
        </w:rPr>
        <w:t xml:space="preserve">และมีการพัฒนาให้สามารถ จากบริการ </w:t>
      </w:r>
      <w:r w:rsidRPr="00F02A34">
        <w:t xml:space="preserve">backend </w:t>
      </w:r>
      <w:r w:rsidRPr="00F02A34">
        <w:rPr>
          <w:cs/>
        </w:rPr>
        <w:t>เก็บข้อมูลอย่างเดียว มาเป็น แพลตฟอร์ม ครบวงจรสำหรับนักพัฒนาแอป รองรับบริการแทบทุกอย่างที่นักพัฒนาแอ</w:t>
      </w:r>
      <w:proofErr w:type="spellStart"/>
      <w:r w:rsidRPr="00F02A34">
        <w:rPr>
          <w:cs/>
        </w:rPr>
        <w:t>พป้</w:t>
      </w:r>
      <w:proofErr w:type="spellEnd"/>
      <w:r w:rsidRPr="00F02A34">
        <w:rPr>
          <w:cs/>
        </w:rPr>
        <w:t>องใช้งาน</w:t>
      </w:r>
    </w:p>
    <w:p w14:paraId="14A134AE" w14:textId="77777777" w:rsidR="00A902E6" w:rsidRDefault="00A902E6" w:rsidP="00D87389">
      <w:pPr>
        <w:ind w:firstLine="993"/>
        <w:rPr>
          <w:ins w:id="36" w:author="{6A5D2EA2-F80E-4C65-88F4-E47096A262F8}" w:date="2021-10-21T10:09:00Z"/>
        </w:rPr>
      </w:pPr>
    </w:p>
    <w:p w14:paraId="6014D185" w14:textId="2E4C47EC" w:rsidR="00B33006" w:rsidRDefault="00B33006" w:rsidP="00B33006">
      <w:pPr>
        <w:ind w:firstLine="0"/>
        <w:jc w:val="center"/>
      </w:pPr>
      <w:r>
        <w:rPr>
          <w:noProof/>
        </w:rPr>
        <w:drawing>
          <wp:inline distT="0" distB="0" distL="0" distR="0" wp14:anchorId="512643A7" wp14:editId="19634872">
            <wp:extent cx="2024743" cy="2024743"/>
            <wp:effectExtent l="0" t="0" r="0" b="0"/>
            <wp:docPr id="105" name="รูปภาพ 105" descr="Firebase Thail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rebase Thailan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825" cy="20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F219" w14:textId="77777777" w:rsidR="00424867" w:rsidRDefault="00424867" w:rsidP="00162A31">
      <w:pPr>
        <w:pStyle w:val="8"/>
      </w:pPr>
      <w:proofErr w:type="spellStart"/>
      <w:r>
        <w:rPr>
          <w:cs/>
        </w:rPr>
        <w:t>โล</w:t>
      </w:r>
      <w:proofErr w:type="spellEnd"/>
      <w:r>
        <w:rPr>
          <w:cs/>
        </w:rPr>
        <w:t>โก้</w:t>
      </w:r>
      <w:r w:rsidRPr="00B33006">
        <w:rPr>
          <w:cs/>
        </w:rPr>
        <w:t xml:space="preserve"> </w:t>
      </w:r>
      <w:r w:rsidRPr="00F02A34">
        <w:t>Firebase</w:t>
      </w:r>
    </w:p>
    <w:p w14:paraId="66D5E051" w14:textId="77777777" w:rsidR="00543B7D" w:rsidRDefault="00543B7D" w:rsidP="00B33006">
      <w:pPr>
        <w:ind w:firstLine="0"/>
        <w:jc w:val="center"/>
      </w:pPr>
    </w:p>
    <w:p w14:paraId="50A3D6AC" w14:textId="77777777" w:rsidR="00AD33A9" w:rsidRDefault="00AD33A9" w:rsidP="00AD33A9">
      <w:pPr>
        <w:spacing w:before="120" w:after="120"/>
        <w:ind w:firstLine="0"/>
        <w:jc w:val="center"/>
      </w:pPr>
      <w:r w:rsidRPr="00C94239">
        <w:rPr>
          <w:noProof/>
        </w:rPr>
        <w:lastRenderedPageBreak/>
        <w:drawing>
          <wp:inline distT="0" distB="0" distL="0" distR="0" wp14:anchorId="2243562E" wp14:editId="49BF33E1">
            <wp:extent cx="4122420" cy="2142109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8432" cy="215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5602" w14:textId="77777777" w:rsidR="00AD33A9" w:rsidRDefault="00AD33A9" w:rsidP="00162A31">
      <w:pPr>
        <w:pStyle w:val="8"/>
      </w:pPr>
      <w:r>
        <w:rPr>
          <w:rFonts w:hint="cs"/>
          <w:cs/>
        </w:rPr>
        <w:t>หน้าแรกของ</w:t>
      </w:r>
      <w:r w:rsidRPr="00B33006">
        <w:t xml:space="preserve"> </w:t>
      </w:r>
      <w:r w:rsidRPr="00F02A34">
        <w:t>Firebas</w:t>
      </w:r>
      <w:r>
        <w:t>e</w:t>
      </w:r>
    </w:p>
    <w:p w14:paraId="024F46BE" w14:textId="77777777" w:rsidR="001765F5" w:rsidRDefault="001765F5" w:rsidP="00876963">
      <w:pPr>
        <w:pStyle w:val="4"/>
        <w:numPr>
          <w:ilvl w:val="3"/>
          <w:numId w:val="2"/>
        </w:numPr>
        <w:ind w:firstLine="652"/>
        <w:rPr>
          <w:cs/>
        </w:rPr>
      </w:pPr>
      <w:r w:rsidRPr="00124EDF">
        <w:t xml:space="preserve">Cloud </w:t>
      </w:r>
      <w:proofErr w:type="spellStart"/>
      <w:r w:rsidRPr="00124EDF">
        <w:t>Firestore</w:t>
      </w:r>
      <w:proofErr w:type="spellEnd"/>
      <w:r w:rsidRPr="00124EDF">
        <w:t xml:space="preserve"> – </w:t>
      </w:r>
      <w:r w:rsidRPr="00124EDF">
        <w:rPr>
          <w:cs/>
        </w:rPr>
        <w:t xml:space="preserve">จัดเก็บและซิงค์ข้อมูลระหว่างผู้ใช้และอุปกรณ์ในระดับโลกโดยใช้ฐานข้อมูล </w:t>
      </w:r>
      <w:r w:rsidRPr="00124EDF">
        <w:t xml:space="preserve">NoSQL </w:t>
      </w:r>
      <w:r w:rsidRPr="00124EDF">
        <w:rPr>
          <w:cs/>
        </w:rPr>
        <w:t>ที่โฮสต์บนคลาว</w:t>
      </w:r>
      <w:proofErr w:type="spellStart"/>
      <w:r w:rsidRPr="00124EDF">
        <w:rPr>
          <w:cs/>
        </w:rPr>
        <w:t>ด์</w:t>
      </w:r>
      <w:proofErr w:type="spellEnd"/>
      <w:r w:rsidRPr="00124EDF">
        <w:rPr>
          <w:cs/>
        </w:rPr>
        <w:t xml:space="preserve"> </w:t>
      </w:r>
      <w:r w:rsidRPr="00124EDF">
        <w:t xml:space="preserve">Cloud </w:t>
      </w:r>
      <w:proofErr w:type="spellStart"/>
      <w:r w:rsidRPr="00124EDF">
        <w:t>Firestore</w:t>
      </w:r>
      <w:proofErr w:type="spellEnd"/>
      <w:r w:rsidRPr="00124EDF">
        <w:t xml:space="preserve"> </w:t>
      </w:r>
      <w:r w:rsidRPr="00124EDF">
        <w:rPr>
          <w:cs/>
        </w:rPr>
        <w:t>ให้การ</w:t>
      </w:r>
      <w:proofErr w:type="spellStart"/>
      <w:r w:rsidRPr="00124EDF">
        <w:rPr>
          <w:cs/>
        </w:rPr>
        <w:t>ซิงโคร</w:t>
      </w:r>
      <w:proofErr w:type="spellEnd"/>
      <w:r w:rsidRPr="00124EDF">
        <w:rPr>
          <w:cs/>
        </w:rPr>
        <w:t>ไน</w:t>
      </w:r>
      <w:proofErr w:type="spellStart"/>
      <w:r w:rsidRPr="00124EDF">
        <w:rPr>
          <w:cs/>
        </w:rPr>
        <w:t>ซ์</w:t>
      </w:r>
      <w:proofErr w:type="spellEnd"/>
      <w:r w:rsidRPr="00124EDF">
        <w:rPr>
          <w:cs/>
        </w:rPr>
        <w:t xml:space="preserve">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Pr="00124EDF">
        <w:t xml:space="preserve">Firebase </w:t>
      </w:r>
      <w:r w:rsidRPr="00124EDF">
        <w:rPr>
          <w:cs/>
        </w:rPr>
        <w:t>อื่น ๆ ช่วยให้สร้างแอปแบบไร้เซิร์ฟเวอร์ได้</w:t>
      </w:r>
    </w:p>
    <w:p w14:paraId="01B98BBF" w14:textId="77777777" w:rsidR="001765F5" w:rsidRDefault="001765F5" w:rsidP="001765F5">
      <w:pPr>
        <w:pStyle w:val="4"/>
        <w:ind w:firstLine="652"/>
      </w:pPr>
      <w:r w:rsidRPr="000C13AA">
        <w:t xml:space="preserve">Authentication – </w:t>
      </w:r>
      <w:r w:rsidRPr="000C13AA">
        <w:rPr>
          <w:cs/>
        </w:rPr>
        <w:t xml:space="preserve">จัดการผู้ใช้ของคุณด้วยวิธีที่ง่ายและปลอดภัย </w:t>
      </w:r>
      <w:r w:rsidRPr="000C13AA">
        <w:t xml:space="preserve">Firebase Auth </w:t>
      </w:r>
      <w:r w:rsidRPr="000C13AA">
        <w:rPr>
          <w:cs/>
        </w:rPr>
        <w:t xml:space="preserve">มีหลายวิธีในการตรวจสอบสิทธิ์รวมถึงอีเมลและรหัสผ่านผู้ให้บริการบุคคลที่สามเช่น </w:t>
      </w:r>
      <w:r w:rsidRPr="000C13AA">
        <w:t xml:space="preserve">Google </w:t>
      </w:r>
      <w:r w:rsidRPr="000C13AA">
        <w:rPr>
          <w:cs/>
        </w:rPr>
        <w:t xml:space="preserve">หรือ </w:t>
      </w:r>
      <w:r w:rsidRPr="000C13AA">
        <w:t xml:space="preserve">Facebook </w:t>
      </w:r>
      <w:r w:rsidRPr="000C13AA">
        <w:rPr>
          <w:cs/>
        </w:rPr>
        <w:t>และใช้ระบบบัญชีที่คุณมีอยู่โดยตรง สร้างอินเทอร</w:t>
      </w:r>
      <w:proofErr w:type="spellStart"/>
      <w:r w:rsidRPr="000C13AA">
        <w:rPr>
          <w:cs/>
        </w:rPr>
        <w:t>์เฟซ</w:t>
      </w:r>
      <w:proofErr w:type="spellEnd"/>
      <w:r w:rsidRPr="000C13AA">
        <w:rPr>
          <w:cs/>
        </w:rPr>
        <w:t xml:space="preserve">หรือใช้ประโยชน์จากโอเพ่นซอร์ส </w:t>
      </w:r>
      <w:r w:rsidRPr="000C13AA">
        <w:t xml:space="preserve">UI </w:t>
      </w:r>
      <w:r w:rsidRPr="000C13AA">
        <w:rPr>
          <w:cs/>
        </w:rPr>
        <w:t>ที่ปรับแต่งได้อย่างเต็มที่</w:t>
      </w:r>
    </w:p>
    <w:p w14:paraId="1E52BF04" w14:textId="77777777" w:rsidR="001765F5" w:rsidRPr="00F34DDF" w:rsidRDefault="001765F5" w:rsidP="001765F5">
      <w:pPr>
        <w:pStyle w:val="4"/>
        <w:ind w:firstLine="652"/>
      </w:pPr>
      <w:r w:rsidRPr="007C4643">
        <w:t xml:space="preserve">Hosting – </w:t>
      </w:r>
      <w:r w:rsidRPr="007C4643">
        <w:rPr>
          <w:cs/>
        </w:rPr>
        <w:t>ลดความซับซ้อนของเว็บ</w:t>
      </w:r>
      <w:proofErr w:type="spellStart"/>
      <w:r w:rsidRPr="007C4643">
        <w:rPr>
          <w:cs/>
        </w:rPr>
        <w:t>โฮส</w:t>
      </w:r>
      <w:proofErr w:type="spellEnd"/>
      <w:r w:rsidRPr="007C4643">
        <w:rPr>
          <w:cs/>
        </w:rPr>
        <w:t>ติ</w:t>
      </w:r>
      <w:proofErr w:type="spellStart"/>
      <w:r w:rsidRPr="007C4643">
        <w:rPr>
          <w:cs/>
        </w:rPr>
        <w:t>้ง</w:t>
      </w:r>
      <w:proofErr w:type="spellEnd"/>
      <w:r w:rsidRPr="007C4643">
        <w:rPr>
          <w:cs/>
        </w:rPr>
        <w:t xml:space="preserve">ของคุณด้วยเครื่องมือที่สร้างขึ้นเฉพาะสำหรับเว็บแอปสมัยใหม่ เมื่อคุณอัปโหลดเนื้อหาเว็บของคุณเราจะส่งเนื้อหาเหล่านั้นไปยัง </w:t>
      </w:r>
      <w:r w:rsidRPr="007C4643">
        <w:t xml:space="preserve">CDN </w:t>
      </w:r>
      <w:r w:rsidRPr="007C4643">
        <w:rPr>
          <w:cs/>
        </w:rPr>
        <w:t xml:space="preserve">ทั่วโลกของเราโดยอัตโนมัติและมอบใบรับรอง </w:t>
      </w:r>
      <w:r w:rsidRPr="007C4643">
        <w:t xml:space="preserve">SSL </w:t>
      </w:r>
      <w:r w:rsidRPr="007C4643">
        <w:rPr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0F052A00" w14:textId="77777777" w:rsidR="001765F5" w:rsidRDefault="001765F5" w:rsidP="001765F5">
      <w:pPr>
        <w:pStyle w:val="4"/>
        <w:ind w:firstLine="652"/>
      </w:pPr>
      <w:r w:rsidRPr="00196613">
        <w:t xml:space="preserve">Realtime Database – Realtime Database </w:t>
      </w:r>
      <w:r w:rsidRPr="00196613">
        <w:rPr>
          <w:cs/>
        </w:rPr>
        <w:t xml:space="preserve">คือฐานข้อมูลดั้งเดิมของ </w:t>
      </w:r>
      <w:r w:rsidRPr="00196613">
        <w:t xml:space="preserve">Firebase </w:t>
      </w:r>
      <w:r w:rsidRPr="00196613">
        <w:rPr>
          <w:cs/>
        </w:rPr>
        <w:t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</w:t>
      </w:r>
      <w:proofErr w:type="spellStart"/>
      <w:r w:rsidRPr="00196613">
        <w:rPr>
          <w:cs/>
        </w:rPr>
        <w:t>ต์</w:t>
      </w:r>
      <w:proofErr w:type="spellEnd"/>
      <w:r w:rsidRPr="00196613">
        <w:rPr>
          <w:cs/>
        </w:rPr>
        <w:t xml:space="preserve">แบบเรียลไทม์ เราขอแนะนำ </w:t>
      </w:r>
      <w:r w:rsidRPr="00196613">
        <w:t xml:space="preserve">Cloud </w:t>
      </w:r>
      <w:proofErr w:type="spellStart"/>
      <w:r w:rsidRPr="00196613">
        <w:t>Firestore</w:t>
      </w:r>
      <w:proofErr w:type="spellEnd"/>
      <w:r w:rsidRPr="00196613">
        <w:t xml:space="preserve"> </w:t>
      </w:r>
      <w:r w:rsidRPr="00196613">
        <w:rPr>
          <w:cs/>
        </w:rPr>
        <w:t xml:space="preserve">แทน </w:t>
      </w:r>
      <w:r w:rsidRPr="00196613">
        <w:t xml:space="preserve">Realtime Database </w:t>
      </w:r>
      <w:r w:rsidRPr="00196613">
        <w:rPr>
          <w:cs/>
        </w:rPr>
        <w:t>สำหรับนักพัฒนาส่วนใหญ่ที่เริ่มโปร</w:t>
      </w:r>
      <w:proofErr w:type="spellStart"/>
      <w:r w:rsidRPr="00196613">
        <w:rPr>
          <w:cs/>
        </w:rPr>
        <w:t>เจ็กต์</w:t>
      </w:r>
      <w:proofErr w:type="spellEnd"/>
      <w:r w:rsidRPr="00196613">
        <w:rPr>
          <w:cs/>
        </w:rPr>
        <w:t>ใหม่</w:t>
      </w:r>
    </w:p>
    <w:p w14:paraId="2B6F0CB0" w14:textId="77777777" w:rsidR="001765F5" w:rsidRPr="00B15BBD" w:rsidRDefault="001765F5" w:rsidP="001765F5">
      <w:pPr>
        <w:pStyle w:val="4"/>
        <w:ind w:firstLine="652"/>
      </w:pPr>
      <w:proofErr w:type="spellStart"/>
      <w:r w:rsidRPr="00B15BBD">
        <w:t>Crashlytics</w:t>
      </w:r>
      <w:proofErr w:type="spellEnd"/>
      <w:r w:rsidRPr="00B15BBD">
        <w:t xml:space="preserve"> – </w:t>
      </w:r>
      <w:r w:rsidRPr="00B15BBD">
        <w:rPr>
          <w:cs/>
        </w:rPr>
        <w:t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</w:t>
      </w:r>
      <w:proofErr w:type="spellStart"/>
      <w:r w:rsidRPr="00B15BBD">
        <w:rPr>
          <w:cs/>
        </w:rPr>
        <w:t>แดช</w:t>
      </w:r>
      <w:proofErr w:type="spellEnd"/>
      <w:r w:rsidRPr="00B15BBD">
        <w:rPr>
          <w:cs/>
        </w:rPr>
        <w:t xml:space="preserve">บอร์ด </w:t>
      </w:r>
      <w:proofErr w:type="spellStart"/>
      <w:r w:rsidRPr="00B15BBD">
        <w:t>Crashlytics</w:t>
      </w:r>
      <w:proofErr w:type="spellEnd"/>
      <w:r w:rsidRPr="00B15BBD">
        <w:t xml:space="preserve"> </w:t>
      </w:r>
      <w:r w:rsidRPr="00B15BBD">
        <w:rPr>
          <w:cs/>
        </w:rPr>
        <w:t xml:space="preserve">การแจ้งเตือนแบบเรียลไทม์จะช่วยให้มีความเสถียรแม้ในขณะเดินทาง เป็นตัวรายงานข้อขัดข้องหลักของ </w:t>
      </w:r>
      <w:r w:rsidRPr="00B15BBD">
        <w:t>Firebase</w:t>
      </w:r>
    </w:p>
    <w:p w14:paraId="5E395100" w14:textId="77777777" w:rsidR="00AD33A9" w:rsidRPr="00AD33A9" w:rsidRDefault="00AD33A9" w:rsidP="00AD33A9">
      <w:pPr>
        <w:ind w:firstLine="0"/>
      </w:pPr>
    </w:p>
    <w:p w14:paraId="3F6364D3" w14:textId="77777777" w:rsidR="00EC3F81" w:rsidRDefault="00EC3F81" w:rsidP="00EC3F81">
      <w:pPr>
        <w:pStyle w:val="4"/>
        <w:ind w:firstLine="652"/>
      </w:pPr>
      <w:r w:rsidRPr="003366BD">
        <w:lastRenderedPageBreak/>
        <w:t xml:space="preserve">Performance Monitoring – </w:t>
      </w:r>
      <w:r w:rsidRPr="003366BD">
        <w:rPr>
          <w:cs/>
        </w:rPr>
        <w:t xml:space="preserve">วินิจฉัยปัญหาประสิทธิภาพของแอปที่เกิดขึ้นบนอุปกรณ์ของผู้ใช้ ใช้การติดตามเพื่อตรวจสอบประสิทธิภาพของบางส่วนของแอปและดูมุมมองสรุปในคอนโซล </w:t>
      </w:r>
      <w:r w:rsidRPr="003366BD">
        <w:t xml:space="preserve">Firebase </w:t>
      </w:r>
      <w:r w:rsidRPr="003366BD">
        <w:rPr>
          <w:cs/>
        </w:rPr>
        <w:t xml:space="preserve">อยู่เหนือเวลาเริ่มต้นของแอปและตรวจสอบคำขอ </w:t>
      </w:r>
      <w:r w:rsidRPr="003366BD">
        <w:t xml:space="preserve">HTTP </w:t>
      </w:r>
      <w:r w:rsidRPr="003366BD">
        <w:rPr>
          <w:cs/>
        </w:rPr>
        <w:t>โดยไม่ต้องเขียนโค้ดใด ๆ</w:t>
      </w:r>
    </w:p>
    <w:p w14:paraId="0D437DAA" w14:textId="77777777" w:rsidR="00EC3F81" w:rsidRDefault="00EC3F81" w:rsidP="00EC3F81">
      <w:pPr>
        <w:pStyle w:val="4"/>
        <w:ind w:firstLine="652"/>
      </w:pPr>
      <w:r w:rsidRPr="00607200">
        <w:t xml:space="preserve">Test Lab – </w:t>
      </w:r>
      <w:r w:rsidRPr="00607200">
        <w:rPr>
          <w:cs/>
        </w:rPr>
        <w:t>เรียกใช้การทดสอบอัตโนมัติและกำหนดเองสำหรับแอ</w:t>
      </w:r>
      <w:proofErr w:type="spellStart"/>
      <w:r w:rsidRPr="00607200">
        <w:rPr>
          <w:cs/>
        </w:rPr>
        <w:t>ปข</w:t>
      </w:r>
      <w:proofErr w:type="spellEnd"/>
      <w:r w:rsidRPr="00607200">
        <w:rPr>
          <w:cs/>
        </w:rPr>
        <w:t xml:space="preserve">องคุณบนอุปกรณ์เสมือนและจริงที่โฮสต์โดย </w:t>
      </w:r>
      <w:r w:rsidRPr="00607200">
        <w:t xml:space="preserve">Google </w:t>
      </w:r>
      <w:r w:rsidRPr="00607200">
        <w:rPr>
          <w:cs/>
        </w:rPr>
        <w:t xml:space="preserve">ใช้ </w:t>
      </w:r>
      <w:r w:rsidRPr="00607200">
        <w:t xml:space="preserve">Firebase Test Lab </w:t>
      </w:r>
      <w:r w:rsidRPr="00607200">
        <w:rPr>
          <w:cs/>
        </w:rPr>
        <w:t>ตลอดวงจรการพัฒนาของคุณเพื่อค้นหาจุดบกพร่องและความไม่สอดคล้องกันเพื่อให้สามารถนำเสนอประสบการณ์ที่ยอดเยี่ยมบนอุปกรณ์หลากหลายประเภท</w:t>
      </w:r>
    </w:p>
    <w:p w14:paraId="63D31D05" w14:textId="58642AE7" w:rsidR="00B15BBD" w:rsidRPr="00B15BBD" w:rsidRDefault="00EC3F81" w:rsidP="001765F5">
      <w:pPr>
        <w:pStyle w:val="4"/>
        <w:ind w:firstLine="652"/>
        <w:rPr>
          <w:cs/>
        </w:rPr>
      </w:pPr>
      <w:r w:rsidRPr="00EE6C13">
        <w:t xml:space="preserve">Google Analytics – </w:t>
      </w:r>
      <w:r w:rsidRPr="00EE6C13">
        <w:rPr>
          <w:cs/>
        </w:rPr>
        <w:t>วิเคราะห์คุณลักษณะและพฤติกรรมของผู้ใช้ใน</w:t>
      </w:r>
      <w:proofErr w:type="spellStart"/>
      <w:r w:rsidRPr="00EE6C13">
        <w:rPr>
          <w:cs/>
        </w:rPr>
        <w:t>แดช</w:t>
      </w:r>
      <w:proofErr w:type="spellEnd"/>
      <w:r w:rsidRPr="00EE6C13">
        <w:rPr>
          <w:cs/>
        </w:rPr>
        <w:t xml:space="preserve">บอร์ดเดียวเพื่อทำการตัดสินใจ รับข้อมูลเชิงลึกแบบเรียลไทม์จากรายงานหรือส่งออกข้อมูลเหตุการณ์ดิบไปยัง </w:t>
      </w:r>
      <w:r w:rsidRPr="00EE6C13">
        <w:t xml:space="preserve">Google </w:t>
      </w:r>
      <w:proofErr w:type="spellStart"/>
      <w:r w:rsidRPr="00EE6C13">
        <w:t>BigQuery</w:t>
      </w:r>
      <w:proofErr w:type="spellEnd"/>
      <w:r w:rsidRPr="00EE6C13">
        <w:t xml:space="preserve"> </w:t>
      </w:r>
      <w:r w:rsidRPr="00EE6C13">
        <w:rPr>
          <w:cs/>
        </w:rPr>
        <w:t>สำหรับการวิเคราะห์ที่กำหนดเอง</w:t>
      </w:r>
    </w:p>
    <w:p w14:paraId="610E72C9" w14:textId="6FE251A2" w:rsidR="00EE6C13" w:rsidRDefault="00C31CFB" w:rsidP="001073B6">
      <w:pPr>
        <w:pStyle w:val="4"/>
        <w:ind w:firstLine="652"/>
      </w:pPr>
      <w:r w:rsidRPr="00C31CFB">
        <w:t xml:space="preserve">Remote Config – </w:t>
      </w:r>
      <w:r w:rsidRPr="00C31CFB">
        <w:rPr>
          <w:cs/>
        </w:rPr>
        <w:t>กำหนดวิธีการแสดงผลแอ</w:t>
      </w:r>
      <w:proofErr w:type="spellStart"/>
      <w:r w:rsidRPr="00C31CFB">
        <w:rPr>
          <w:cs/>
        </w:rPr>
        <w:t>ปข</w:t>
      </w:r>
      <w:proofErr w:type="spellEnd"/>
      <w:r w:rsidRPr="00C31CFB">
        <w:rPr>
          <w:cs/>
        </w:rPr>
        <w:t xml:space="preserve">องคุณสำหรับผู้ใช้แต่ละคน เปลี่ยนรูปลักษณ์เปิดตัวฟีเจอร์ทีละน้อยเรียกใช้การทดสอบ </w:t>
      </w:r>
      <w:r w:rsidRPr="00C31CFB">
        <w:t xml:space="preserve">A / B </w:t>
      </w:r>
      <w:r w:rsidRPr="00C31CFB">
        <w:rPr>
          <w:cs/>
        </w:rPr>
        <w:t>ส่งมอบเนื้อหาที่กำหนดเองให้กับผู้ใช้บางรายหรือทำการอ</w:t>
      </w:r>
      <w:proofErr w:type="spellStart"/>
      <w:r w:rsidRPr="00C31CFB">
        <w:rPr>
          <w:cs/>
        </w:rPr>
        <w:t>ัป</w:t>
      </w:r>
      <w:proofErr w:type="spellEnd"/>
      <w:r w:rsidRPr="00C31CFB">
        <w:rPr>
          <w:cs/>
        </w:rPr>
        <w:t>เดตอื่น ๆ โดยไม่ต้องปรับใช้</w:t>
      </w:r>
      <w:proofErr w:type="spellStart"/>
      <w:r w:rsidRPr="00C31CFB">
        <w:rPr>
          <w:cs/>
        </w:rPr>
        <w:t>เวอร์ชัน</w:t>
      </w:r>
      <w:proofErr w:type="spellEnd"/>
      <w:r w:rsidRPr="00C31CFB">
        <w:rPr>
          <w:cs/>
        </w:rPr>
        <w:t xml:space="preserve">ใหม่ทั้งหมดนี้ทำได้จากคอนโซล </w:t>
      </w:r>
      <w:r w:rsidRPr="00C31CFB">
        <w:t xml:space="preserve">Firebase </w:t>
      </w:r>
      <w:r w:rsidRPr="00C31CFB">
        <w:rPr>
          <w:cs/>
        </w:rPr>
        <w:t>ตรวจสอบผลกระทบของการเปลี่ยนแปลงและทำการปรับเปลี่ยนในเวลาไม่กี่นาที</w:t>
      </w:r>
    </w:p>
    <w:p w14:paraId="0739292E" w14:textId="15789929" w:rsidR="00424867" w:rsidRDefault="003B7B1F" w:rsidP="00EC3F81">
      <w:pPr>
        <w:pStyle w:val="4"/>
        <w:ind w:firstLine="652"/>
      </w:pPr>
      <w:r w:rsidRPr="006E1953">
        <w:t xml:space="preserve">Cloud Messaging – </w:t>
      </w:r>
      <w:r w:rsidRPr="006E1953">
        <w:rPr>
          <w:cs/>
        </w:rPr>
        <w:t xml:space="preserve">ส่งข้อความและการแจ้งเตือนไปยังผู้ใช้ข้ามแพลตฟอร์มทั้ง </w:t>
      </w:r>
      <w:r w:rsidRPr="006E1953">
        <w:t xml:space="preserve">Android, iOS </w:t>
      </w:r>
      <w:r w:rsidRPr="006E1953">
        <w:rPr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Pr="006E1953">
        <w:t xml:space="preserve">Firebase Cloud Messaging (FCM) </w:t>
      </w:r>
      <w:r w:rsidRPr="006E1953">
        <w:rPr>
          <w:cs/>
        </w:rPr>
        <w:t>ปรับขนาดเป็นแอปที่ใหญ่ที่สุดโดยส่งข้อความหลายแสนล้านข้อความต่อวัน</w:t>
      </w:r>
    </w:p>
    <w:p w14:paraId="17004EEC" w14:textId="77777777" w:rsidR="00D75230" w:rsidRPr="00D75230" w:rsidRDefault="00D75230" w:rsidP="00D75230">
      <w:pPr>
        <w:rPr>
          <w:ins w:id="37" w:author="{d028a634-8d84-468f-b9a0-795e8cd470ca}" w:date="2021-10-21T09:35:00Z"/>
          <w:cs/>
        </w:rPr>
      </w:pPr>
    </w:p>
    <w:p w14:paraId="5E374603" w14:textId="7A3FDED5" w:rsidR="00A82DCC" w:rsidRDefault="00A82DCC" w:rsidP="00707B1A">
      <w:pPr>
        <w:pStyle w:val="3"/>
      </w:pPr>
      <w:r>
        <w:t>API</w:t>
      </w:r>
      <w:r w:rsidR="00C44D80">
        <w:t xml:space="preserve"> </w:t>
      </w:r>
    </w:p>
    <w:p w14:paraId="733013A7" w14:textId="33D58A79" w:rsidR="00CD718B" w:rsidRDefault="00CD718B" w:rsidP="00CD718B">
      <w:pPr>
        <w:ind w:firstLine="993"/>
      </w:pPr>
      <w:r>
        <w:t xml:space="preserve">API </w:t>
      </w:r>
      <w:r>
        <w:rPr>
          <w:cs/>
        </w:rPr>
        <w:t xml:space="preserve">ย่อมาจาก </w:t>
      </w:r>
      <w:r>
        <w:t xml:space="preserve">Application Programming Interface </w:t>
      </w:r>
      <w:r>
        <w:rPr>
          <w:cs/>
        </w:rPr>
        <w:t>คือการเชื่อมต่อจากระบบหนึ่งไปสู่อีกระบบหนึ่ง เพื่อให้ซอฟต์แวร์ภายนอกเข้าถึงและอัพเดทข้อมูล</w:t>
      </w:r>
      <w:proofErr w:type="spellStart"/>
      <w:r>
        <w:rPr>
          <w:cs/>
        </w:rPr>
        <w:t>นั้นๆ</w:t>
      </w:r>
      <w:proofErr w:type="spellEnd"/>
      <w:r>
        <w:rPr>
          <w:cs/>
        </w:rPr>
        <w:t xml:space="preserve">ได้ แต่ยังอยู่ในขอบเขตที่ถูกกำหนดไว้ หรือจะบอกให้ง่ายขึ้นก็คือ </w:t>
      </w:r>
      <w:r>
        <w:t xml:space="preserve">API </w:t>
      </w:r>
      <w:r>
        <w:rPr>
          <w:cs/>
        </w:rPr>
        <w:t xml:space="preserve">เป็นตัวกลางที่จะทำให้คอยรับคำสั่งต่าง ๆ ประมวลผลและกระทำข้อมูลส่งกลับคืนไปยังคนสั่งโดยอัตโนมัติ บริษัทหรืออุตสาหกรรมต่าง ๆ เริ่มนำ </w:t>
      </w:r>
      <w:r>
        <w:t xml:space="preserve">API </w:t>
      </w:r>
      <w:r>
        <w:rPr>
          <w:cs/>
        </w:rPr>
        <w:t>เข้ามาใช้งาน ทั้งนี้ก็เพื่อการอำนวยความสะดวก ลดกำลังคน และลดความผิดพลาดลง</w:t>
      </w:r>
      <w:r w:rsidR="003329B1">
        <w:t xml:space="preserve"> </w:t>
      </w:r>
      <w:r w:rsidR="003329B1" w:rsidRPr="003329B1">
        <w:rPr>
          <w:cs/>
        </w:rPr>
        <w:t xml:space="preserve">ประโยชน์ของการส่ง </w:t>
      </w:r>
      <w:r w:rsidR="003329B1" w:rsidRPr="003329B1">
        <w:t>API</w:t>
      </w:r>
      <w:r w:rsidR="003329B1">
        <w:t xml:space="preserve"> </w:t>
      </w:r>
      <w:r w:rsidR="003329B1">
        <w:rPr>
          <w:rFonts w:hint="cs"/>
          <w:cs/>
        </w:rPr>
        <w:t>มีดังนี้</w:t>
      </w:r>
    </w:p>
    <w:p w14:paraId="6B24D31B" w14:textId="5F39FEAD" w:rsidR="003329B1" w:rsidRDefault="000F0D56" w:rsidP="003329B1">
      <w:pPr>
        <w:pStyle w:val="4"/>
        <w:ind w:firstLine="652"/>
      </w:pPr>
      <w:r w:rsidRPr="000F0D56">
        <w:rPr>
          <w:cs/>
        </w:rPr>
        <w:lastRenderedPageBreak/>
        <w:t xml:space="preserve">ช่วยเป็นสื่อกลางส่งข้อมูลข้าม </w:t>
      </w:r>
      <w:r w:rsidRPr="000F0D56">
        <w:t>Server</w:t>
      </w:r>
    </w:p>
    <w:p w14:paraId="30A99A99" w14:textId="0B8BCA64" w:rsidR="003329B1" w:rsidRDefault="000F0D56" w:rsidP="003329B1">
      <w:pPr>
        <w:pStyle w:val="4"/>
        <w:ind w:firstLine="652"/>
      </w:pPr>
      <w:r w:rsidRPr="000F0D56">
        <w:rPr>
          <w:cs/>
        </w:rPr>
        <w:t>ลดการใช้กำลังคน ด้วยการใช้เทคโนโลยี</w:t>
      </w:r>
    </w:p>
    <w:p w14:paraId="5768483D" w14:textId="1FDE4FFA" w:rsidR="003329B1" w:rsidRDefault="000F0D56" w:rsidP="003329B1">
      <w:pPr>
        <w:pStyle w:val="4"/>
        <w:ind w:firstLine="652"/>
      </w:pPr>
      <w:r w:rsidRPr="000F0D56">
        <w:rPr>
          <w:cs/>
        </w:rPr>
        <w:t>สื่อสารกับลูกค้าได้รวดเร็วขึ้น</w:t>
      </w:r>
    </w:p>
    <w:p w14:paraId="0CC95409" w14:textId="56D213CD" w:rsidR="003329B1" w:rsidRDefault="000F0D56" w:rsidP="003329B1">
      <w:pPr>
        <w:pStyle w:val="4"/>
        <w:ind w:firstLine="652"/>
      </w:pPr>
      <w:r w:rsidRPr="000F0D56">
        <w:rPr>
          <w:cs/>
        </w:rPr>
        <w:t>ไม่ต้</w:t>
      </w:r>
      <w:r w:rsidRPr="000F0D56">
        <w:rPr>
          <w:spacing w:val="-4"/>
          <w:cs/>
        </w:rPr>
        <w:t xml:space="preserve">องทำงานข้ามเว็บไซต์ เพียงติดตั้ง </w:t>
      </w:r>
      <w:r w:rsidRPr="000F0D56">
        <w:rPr>
          <w:spacing w:val="-4"/>
        </w:rPr>
        <w:t xml:space="preserve">API </w:t>
      </w:r>
      <w:r w:rsidRPr="000F0D56">
        <w:rPr>
          <w:spacing w:val="-4"/>
          <w:cs/>
        </w:rPr>
        <w:t xml:space="preserve">และใช้งานในเว็บไซต์ที่มี </w:t>
      </w:r>
      <w:r w:rsidRPr="000F0D56">
        <w:rPr>
          <w:spacing w:val="-4"/>
        </w:rPr>
        <w:t xml:space="preserve">API </w:t>
      </w:r>
      <w:r w:rsidRPr="000F0D56">
        <w:rPr>
          <w:spacing w:val="-4"/>
          <w:cs/>
        </w:rPr>
        <w:t>เดียวก็พอ</w:t>
      </w:r>
    </w:p>
    <w:p w14:paraId="50E0E02B" w14:textId="071468AF" w:rsidR="00CD718B" w:rsidRPr="00CD718B" w:rsidRDefault="000F0D56" w:rsidP="000F0D56">
      <w:pPr>
        <w:pStyle w:val="4"/>
        <w:ind w:firstLine="652"/>
        <w:rPr>
          <w:cs/>
        </w:rPr>
      </w:pPr>
      <w:r w:rsidRPr="000F0D56">
        <w:rPr>
          <w:cs/>
        </w:rPr>
        <w:t xml:space="preserve">ผู้ใช้มีความสะดวกสบายมากขึ้น ไม่ต้องเข้าโปรแกรมหรือ </w:t>
      </w:r>
      <w:r w:rsidRPr="000F0D56">
        <w:t xml:space="preserve">tools </w:t>
      </w:r>
      <w:r w:rsidRPr="000F0D56">
        <w:rPr>
          <w:cs/>
        </w:rPr>
        <w:t>ในการทำงานให้ซับซ้อน</w:t>
      </w:r>
    </w:p>
    <w:p w14:paraId="41B5CC6A" w14:textId="0C1418CC" w:rsidR="004123C1" w:rsidRPr="00A82DCC" w:rsidRDefault="00A82DCC" w:rsidP="00A82DCC">
      <w:pPr>
        <w:pStyle w:val="2"/>
      </w:pPr>
      <w:r w:rsidRPr="00A82DCC">
        <w:rPr>
          <w:rFonts w:hint="cs"/>
          <w:cs/>
        </w:rPr>
        <w:t>สรุปผล</w:t>
      </w:r>
    </w:p>
    <w:p w14:paraId="53C4CAF6" w14:textId="51AD044A" w:rsidR="007A3436" w:rsidRPr="00517C09" w:rsidRDefault="009B4697" w:rsidP="007A3436">
      <w:pPr>
        <w:ind w:firstLine="426"/>
        <w:rPr>
          <w:cs/>
        </w:rPr>
      </w:pPr>
      <w:r>
        <w:rPr>
          <w:rFonts w:hint="cs"/>
          <w:cs/>
        </w:rPr>
        <w:t>จากการศึกษาข้อมูลทั้งหมดผู้พัฒนา</w:t>
      </w:r>
      <w:r w:rsidR="000F1FFD">
        <w:rPr>
          <w:rFonts w:hint="cs"/>
          <w:cs/>
        </w:rPr>
        <w:t>จะทำการ</w:t>
      </w:r>
      <w:r w:rsidR="00576D1D">
        <w:rPr>
          <w:rFonts w:hint="cs"/>
          <w:cs/>
        </w:rPr>
        <w:t>พัฒนา</w:t>
      </w:r>
      <w:r w:rsidR="00576D1D" w:rsidRPr="00576D1D">
        <w:rPr>
          <w:cs/>
        </w:rPr>
        <w:t>แอปติดตามการกักตัวของนักศึกษามหาวิทยาลัยเทคโนโลยีพระจอมเกล้าพระนครเหนือ</w:t>
      </w:r>
      <w:r w:rsidR="00A90142">
        <w:rPr>
          <w:rFonts w:hint="cs"/>
          <w:cs/>
        </w:rPr>
        <w:t xml:space="preserve"> ในรูปแบบของแอปในโทรศัพท์มือถือโดยใช้โปรแกรม</w:t>
      </w:r>
      <w:r w:rsidR="00517C09">
        <w:rPr>
          <w:rFonts w:hint="cs"/>
          <w:cs/>
        </w:rPr>
        <w:t xml:space="preserve"> </w:t>
      </w:r>
      <w:r w:rsidR="00517C09" w:rsidRPr="00517C09">
        <w:t>Visual Studio Code</w:t>
      </w:r>
      <w:r w:rsidR="00FC365C">
        <w:t xml:space="preserve">, </w:t>
      </w:r>
      <w:r w:rsidR="00517C09" w:rsidRPr="00517C09">
        <w:t>Flutter</w:t>
      </w:r>
      <w:r w:rsidR="00FC365C">
        <w:t xml:space="preserve"> </w:t>
      </w:r>
      <w:r w:rsidR="00517C09" w:rsidRPr="00517C09">
        <w:t>Framework</w:t>
      </w:r>
      <w:r w:rsidR="00FC365C">
        <w:t>,</w:t>
      </w:r>
      <w:r w:rsidR="00517C09" w:rsidRPr="00517C09">
        <w:t xml:space="preserve"> Google </w:t>
      </w:r>
      <w:r w:rsidR="00E52A4B">
        <w:t>Map</w:t>
      </w:r>
      <w:r w:rsidR="00517C09" w:rsidRPr="00517C09">
        <w:t xml:space="preserve"> Platform</w:t>
      </w:r>
      <w:r w:rsidR="00FC365C">
        <w:t>,</w:t>
      </w:r>
      <w:r w:rsidR="00517C09" w:rsidRPr="00517C09">
        <w:t xml:space="preserve"> </w:t>
      </w:r>
      <w:r w:rsidR="00FC365C">
        <w:rPr>
          <w:rFonts w:hint="cs"/>
          <w:cs/>
        </w:rPr>
        <w:t>ใช้ภาษา</w:t>
      </w:r>
      <w:r w:rsidR="00FC365C">
        <w:t>Dart</w:t>
      </w:r>
      <w:r w:rsidR="00A82DCC">
        <w:t xml:space="preserve"> </w:t>
      </w:r>
      <w:r w:rsidR="00A82DCC">
        <w:rPr>
          <w:rFonts w:hint="cs"/>
          <w:cs/>
        </w:rPr>
        <w:t>ในการพัฒนาแอป และใช้</w:t>
      </w:r>
      <w:r w:rsidR="00A82DCC">
        <w:t xml:space="preserve"> </w:t>
      </w:r>
      <w:r w:rsidR="00517C09" w:rsidRPr="00517C09">
        <w:t>Firebase</w:t>
      </w:r>
      <w:r w:rsidR="00A82DCC">
        <w:t xml:space="preserve"> </w:t>
      </w:r>
      <w:r w:rsidR="00A82DCC">
        <w:rPr>
          <w:rFonts w:hint="cs"/>
          <w:cs/>
        </w:rPr>
        <w:t>ในการเก็บข้อมูล</w:t>
      </w:r>
    </w:p>
    <w:p w14:paraId="3829DA8C" w14:textId="0BCF6C2D" w:rsidR="007A3436" w:rsidRPr="007A3436" w:rsidRDefault="007A3436" w:rsidP="000F0D56">
      <w:pPr>
        <w:ind w:firstLine="0"/>
        <w:rPr>
          <w:cs/>
        </w:rPr>
        <w:sectPr w:rsidR="007A3436" w:rsidRPr="007A3436" w:rsidSect="009E4F0C">
          <w:headerReference w:type="default" r:id="rId22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50F69DFE" w14:textId="77777777" w:rsidR="00401B7C" w:rsidRDefault="00401B7C" w:rsidP="00401B7C">
      <w:pPr>
        <w:pStyle w:val="1"/>
      </w:pPr>
      <w:r>
        <w:rPr>
          <w:cs/>
        </w:rPr>
        <w:lastRenderedPageBreak/>
        <w:br/>
      </w:r>
      <w:bookmarkStart w:id="38" w:name="_Toc70508781"/>
      <w:bookmarkStart w:id="39" w:name="_Toc70514027"/>
      <w:bookmarkStart w:id="40" w:name="_Toc72270025"/>
      <w:r>
        <w:rPr>
          <w:rFonts w:hint="cs"/>
          <w:cs/>
        </w:rPr>
        <w:t>วิธีการดำเนินงาน</w:t>
      </w:r>
      <w:bookmarkEnd w:id="38"/>
      <w:bookmarkEnd w:id="39"/>
      <w:bookmarkEnd w:id="40"/>
    </w:p>
    <w:p w14:paraId="201803E6" w14:textId="77777777" w:rsidR="00401B7C" w:rsidRPr="004816EF" w:rsidRDefault="00401B7C" w:rsidP="00401B7C"/>
    <w:p w14:paraId="01E675A1" w14:textId="77777777" w:rsidR="00092835" w:rsidRDefault="00092835" w:rsidP="00401B7C">
      <w:r w:rsidRPr="00092835">
        <w:rPr>
          <w:cs/>
        </w:rPr>
        <w:t>ในการพัฒนาแอปติดตามการกักตัวของนักศึกษามหาวิทยาลัยเทคโนโลยีพระจอมเกล้าพระนครเหนือจะเป็นการดำเนินการสร้างเพื่อนำแอปพลิ</w:t>
      </w:r>
      <w:proofErr w:type="spellStart"/>
      <w:r w:rsidRPr="00092835">
        <w:rPr>
          <w:cs/>
        </w:rPr>
        <w:t>เค</w:t>
      </w:r>
      <w:proofErr w:type="spellEnd"/>
      <w:r w:rsidRPr="00092835">
        <w:rPr>
          <w:cs/>
        </w:rPr>
        <w:t>ชันไปทดลองใช้งานหาประสิทธิภาพของแอป โดยดำเนินการวางแผนและออกแบบระบบ ถึงการพัฒนาระบบ สามารถแบ่งขั้นตอนการดำเนินงานได้ดังนี้</w:t>
      </w:r>
    </w:p>
    <w:p w14:paraId="285E7F27" w14:textId="77777777" w:rsidR="00401B7C" w:rsidRDefault="00401B7C" w:rsidP="00401B7C">
      <w:r>
        <w:t xml:space="preserve">3.1 </w:t>
      </w:r>
      <w:r>
        <w:rPr>
          <w:rFonts w:hint="cs"/>
          <w:cs/>
        </w:rPr>
        <w:t>ศึกษาข้อมูลและเอกสารที่เกี่ยวข้อง</w:t>
      </w:r>
    </w:p>
    <w:p w14:paraId="4C40D096" w14:textId="77777777" w:rsidR="00401B7C" w:rsidRDefault="00401B7C" w:rsidP="00401B7C">
      <w:r>
        <w:rPr>
          <w:rFonts w:hint="cs"/>
          <w:cs/>
        </w:rPr>
        <w:t>3.2 กำหนดปัญหาของการพัฒนาระบบ</w:t>
      </w:r>
    </w:p>
    <w:p w14:paraId="6D8EE707" w14:textId="77777777" w:rsidR="00401B7C" w:rsidRDefault="00401B7C" w:rsidP="00401B7C">
      <w:r>
        <w:t xml:space="preserve">3.3 </w:t>
      </w:r>
      <w:r>
        <w:rPr>
          <w:rFonts w:hint="cs"/>
          <w:cs/>
        </w:rPr>
        <w:t>วิเคราะห์ความต้องการของระบบ</w:t>
      </w:r>
    </w:p>
    <w:p w14:paraId="1E41DDE6" w14:textId="77777777" w:rsidR="00401B7C" w:rsidRDefault="00401B7C" w:rsidP="00401B7C">
      <w:r>
        <w:t xml:space="preserve">3.4 </w:t>
      </w:r>
      <w:r>
        <w:rPr>
          <w:rFonts w:hint="cs"/>
          <w:cs/>
        </w:rPr>
        <w:t>ออกแบบระบบ</w:t>
      </w:r>
    </w:p>
    <w:p w14:paraId="7556E6E9" w14:textId="77777777" w:rsidR="00401B7C" w:rsidRDefault="00401B7C" w:rsidP="00401B7C">
      <w:pPr>
        <w:rPr>
          <w:cs/>
        </w:rPr>
      </w:pPr>
      <w:r>
        <w:t xml:space="preserve">3.5 </w:t>
      </w:r>
      <w:r>
        <w:rPr>
          <w:rFonts w:hint="cs"/>
          <w:cs/>
        </w:rPr>
        <w:t>พัฒนาระบบ</w:t>
      </w:r>
    </w:p>
    <w:p w14:paraId="21E56525" w14:textId="77777777" w:rsidR="00401B7C" w:rsidRDefault="00401B7C" w:rsidP="00401B7C">
      <w:pPr>
        <w:rPr>
          <w:cs/>
        </w:rPr>
      </w:pPr>
      <w:r>
        <w:rPr>
          <w:rFonts w:hint="cs"/>
          <w:cs/>
        </w:rPr>
        <w:t>3.6 ทดสอบระบบ</w:t>
      </w:r>
    </w:p>
    <w:p w14:paraId="7865F083" w14:textId="77777777" w:rsidR="00401B7C" w:rsidRDefault="00401B7C" w:rsidP="00401B7C">
      <w:r>
        <w:rPr>
          <w:rFonts w:hint="cs"/>
          <w:cs/>
        </w:rPr>
        <w:t>3.7 ทดลองใช้</w:t>
      </w:r>
    </w:p>
    <w:p w14:paraId="79C8DB01" w14:textId="77777777" w:rsidR="00401B7C" w:rsidRDefault="00401B7C" w:rsidP="00401B7C">
      <w:r>
        <w:rPr>
          <w:rFonts w:hint="cs"/>
          <w:cs/>
        </w:rPr>
        <w:t>3.8 สรุปผลและจัดทำเอกสาร</w:t>
      </w:r>
    </w:p>
    <w:p w14:paraId="607F51B5" w14:textId="6E59BB17" w:rsidR="00037F34" w:rsidRDefault="00037F34" w:rsidP="00037F34">
      <w:pPr>
        <w:ind w:firstLine="0"/>
      </w:pPr>
      <w:r>
        <w:rPr>
          <w:rFonts w:hint="cs"/>
          <w:sz w:val="24"/>
          <w:cs/>
        </w:rPr>
        <w:t xml:space="preserve">        </w:t>
      </w:r>
      <w:bookmarkStart w:id="41" w:name="_Hlk88233610"/>
      <w:r w:rsidR="00092835" w:rsidRPr="00092835">
        <w:rPr>
          <w:sz w:val="24"/>
          <w:cs/>
        </w:rPr>
        <w:t>การพัฒนาแอปติดตามการกักตัวของนักศึกษามหาวิทยาลัยเทคโนโลยีพระจอมเกล้าพระนครเหนือ</w:t>
      </w:r>
      <w:bookmarkEnd w:id="41"/>
      <w:r w:rsidR="00401B7C">
        <w:rPr>
          <w:rFonts w:hint="cs"/>
          <w:cs/>
        </w:rPr>
        <w:t>มีขั้นตอนการดำเนินงานคือศึกษาข้อมูลและเอกสารที่เกี่ยวข้องกับการพัฒนาแอปพลิ</w:t>
      </w:r>
      <w:proofErr w:type="spellStart"/>
      <w:r w:rsidR="00401B7C">
        <w:rPr>
          <w:rFonts w:hint="cs"/>
          <w:cs/>
        </w:rPr>
        <w:t>เค</w:t>
      </w:r>
      <w:proofErr w:type="spellEnd"/>
      <w:r w:rsidR="00401B7C">
        <w:rPr>
          <w:rFonts w:hint="cs"/>
          <w:cs/>
        </w:rPr>
        <w:t xml:space="preserve">ชัน </w:t>
      </w:r>
      <w:r w:rsidR="006142D4">
        <w:rPr>
          <w:rFonts w:hint="cs"/>
          <w:cs/>
        </w:rPr>
        <w:t xml:space="preserve">        </w:t>
      </w:r>
      <w:r w:rsidR="00401B7C">
        <w:rPr>
          <w:rFonts w:hint="cs"/>
          <w:cs/>
        </w:rPr>
        <w:t>การกำหนดปัญหาของระบบหรือกำหนดความต้องการของระบบ จากนั้นวิเคราะห์ระบบโดย</w:t>
      </w:r>
      <w:r w:rsidR="006142D4">
        <w:rPr>
          <w:cs/>
        </w:rPr>
        <w:br w:type="textWrapping" w:clear="all"/>
      </w:r>
      <w:r w:rsidR="00401B7C">
        <w:rPr>
          <w:rFonts w:hint="cs"/>
          <w:cs/>
        </w:rPr>
        <w:t>แบ่งออกเป็น 2 ส่วนคือ ผู้ดูแลระบบ และผู้ใช้งาน แล้วนำข้อมูลมาออกแบบระบบ</w:t>
      </w:r>
      <w:r w:rsidR="003F706B">
        <w:rPr>
          <w:rFonts w:hint="cs"/>
          <w:cs/>
        </w:rPr>
        <w:t xml:space="preserve"> </w:t>
      </w:r>
      <w:r w:rsidR="00401B7C">
        <w:rPr>
          <w:rFonts w:hint="cs"/>
          <w:cs/>
        </w:rPr>
        <w:t>ได้แก่</w:t>
      </w:r>
      <w:r w:rsidR="0026455E">
        <w:rPr>
          <w:rFonts w:hint="cs"/>
          <w:cs/>
        </w:rPr>
        <w:t xml:space="preserve">                    </w:t>
      </w:r>
      <w:r w:rsidR="00401B7C">
        <w:rPr>
          <w:rFonts w:hint="cs"/>
          <w:cs/>
        </w:rPr>
        <w:t>การออกแบ</w:t>
      </w:r>
      <w:r w:rsidR="0026455E">
        <w:rPr>
          <w:rFonts w:hint="cs"/>
          <w:cs/>
        </w:rPr>
        <w:t>บ</w:t>
      </w:r>
      <w:r w:rsidR="00401B7C">
        <w:rPr>
          <w:rFonts w:hint="cs"/>
          <w:cs/>
        </w:rPr>
        <w:t xml:space="preserve">หน้าจอ และทำการพัฒนาระบบด้วย </w:t>
      </w:r>
      <w:r w:rsidR="0026455E">
        <w:t>Flutter</w:t>
      </w:r>
      <w:r w:rsidR="00401B7C">
        <w:t xml:space="preserve"> Framework </w:t>
      </w:r>
      <w:r w:rsidR="00401B7C">
        <w:rPr>
          <w:rFonts w:hint="cs"/>
          <w:cs/>
        </w:rPr>
        <w:t>พร้อมกับทดสอบระบบที่ได้จัดทำขึ้นในด้านการแสดงผล การทำงานเป็นต้น เมื่อพัฒนา</w:t>
      </w:r>
      <w:r w:rsidR="0026455E">
        <w:rPr>
          <w:rFonts w:hint="cs"/>
          <w:cs/>
        </w:rPr>
        <w:t>แอพพลิเคชั่น</w:t>
      </w:r>
      <w:r w:rsidR="00401B7C">
        <w:rPr>
          <w:rFonts w:hint="cs"/>
          <w:cs/>
        </w:rPr>
        <w:t>เสร็จสิ้นแล้วทำการทดลองใช้งานโดยผู้ทดลองใช้</w:t>
      </w:r>
      <w:r w:rsidR="000D6721">
        <w:rPr>
          <w:rFonts w:hint="cs"/>
          <w:cs/>
        </w:rPr>
        <w:t>งาน</w:t>
      </w:r>
      <w:r w:rsidR="00401B7C">
        <w:rPr>
          <w:rFonts w:hint="cs"/>
          <w:cs/>
        </w:rPr>
        <w:t>และประเมิน ผู้ประเมินเป็นนักศึกษาคณะครุศาสตร์อุตสาหกรรม สาขาวิชาเทคโนโลยีคอมพิวเตอร์</w:t>
      </w:r>
      <w:r>
        <w:rPr>
          <w:rFonts w:hint="cs"/>
          <w:cs/>
        </w:rPr>
        <w:t xml:space="preserve">ภาควิชาคอมพิวเตอร์ศึกษาจำนวน </w:t>
      </w:r>
      <w:r>
        <w:t>5</w:t>
      </w:r>
      <w:r>
        <w:rPr>
          <w:rFonts w:hint="cs"/>
          <w:cs/>
        </w:rPr>
        <w:t xml:space="preserve"> คนและอาจารย์ประจำภาควิชาจำนวน </w:t>
      </w:r>
      <w:r>
        <w:t>2</w:t>
      </w:r>
      <w:r>
        <w:rPr>
          <w:rFonts w:hint="cs"/>
          <w:cs/>
        </w:rPr>
        <w:t xml:space="preserve"> ท่านจากนั้นจัดทำเอกสารปริญญานิพนธ์ ซึ่งขั้นตอนการทำงานสามารถอธิบายเป็นขั้นตอนการทำงานดังภาพที่ 3-1</w:t>
      </w:r>
    </w:p>
    <w:p w14:paraId="3A6411DB" w14:textId="0F6E6F23" w:rsidR="0065016B" w:rsidRDefault="0065016B" w:rsidP="0026455E">
      <w:pPr>
        <w:rPr>
          <w:cs/>
        </w:rPr>
        <w:sectPr w:rsidR="0065016B" w:rsidSect="00182671">
          <w:headerReference w:type="default" r:id="rId23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30B3C4A1" w14:textId="77777777" w:rsidR="00401B7C" w:rsidRDefault="00401B7C" w:rsidP="00401B7C">
      <w:pPr>
        <w:ind w:firstLine="0"/>
      </w:pPr>
    </w:p>
    <w:p w14:paraId="7B8B2927" w14:textId="77777777" w:rsidR="00401B7C" w:rsidRDefault="00401B7C" w:rsidP="00184E45">
      <w:pPr>
        <w:pStyle w:val="a4"/>
      </w:pPr>
      <w:r>
        <w:rPr>
          <w:rFonts w:hint="cs"/>
          <w:noProof/>
        </w:rPr>
        <w:drawing>
          <wp:inline distT="0" distB="0" distL="0" distR="0" wp14:anchorId="188EAAD3" wp14:editId="343C2284">
            <wp:extent cx="4025735" cy="703961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42" cy="70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C71D" w14:textId="3B9604B1" w:rsidR="00401B7C" w:rsidRDefault="00401B7C" w:rsidP="00162A31">
      <w:pPr>
        <w:pStyle w:val="8"/>
      </w:pPr>
      <w:bookmarkStart w:id="42" w:name="_Toc70513790"/>
      <w:bookmarkStart w:id="43" w:name="_Toc71831903"/>
      <w:bookmarkStart w:id="44" w:name="_Toc72265798"/>
      <w:bookmarkStart w:id="45" w:name="_Toc72266110"/>
      <w:r>
        <w:rPr>
          <w:rFonts w:hint="cs"/>
          <w:cs/>
        </w:rPr>
        <w:t>ขั้นตอนก</w:t>
      </w:r>
      <w:bookmarkEnd w:id="42"/>
      <w:bookmarkEnd w:id="43"/>
      <w:bookmarkEnd w:id="44"/>
      <w:bookmarkEnd w:id="45"/>
      <w:r w:rsidR="00576DF7">
        <w:rPr>
          <w:rFonts w:hint="cs"/>
          <w:cs/>
        </w:rPr>
        <w:t>าร</w:t>
      </w:r>
      <w:r w:rsidR="00037F34" w:rsidRPr="00037F34">
        <w:rPr>
          <w:cs/>
        </w:rPr>
        <w:t>พัฒนาแอปติดตามการกักตัวของนักศึกษามหาวิทยาลัยเทคโนโลยี</w:t>
      </w:r>
      <w:r w:rsidR="00576DF7">
        <w:rPr>
          <w:rFonts w:hint="cs"/>
          <w:cs/>
        </w:rPr>
        <w:t xml:space="preserve">               </w:t>
      </w:r>
      <w:r w:rsidR="00037F34" w:rsidRPr="00037F34">
        <w:rPr>
          <w:cs/>
        </w:rPr>
        <w:t>พระจอมเกล้าพระนครเหนือ</w:t>
      </w:r>
    </w:p>
    <w:p w14:paraId="13016673" w14:textId="77777777" w:rsidR="00401B7C" w:rsidRDefault="00401B7C" w:rsidP="00184E45">
      <w:pPr>
        <w:pStyle w:val="a4"/>
        <w:sectPr w:rsidR="00401B7C" w:rsidSect="009E4F0C">
          <w:headerReference w:type="default" r:id="rId25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37C4051F" w14:textId="698007A3" w:rsidR="00401B7C" w:rsidRDefault="00401B7C" w:rsidP="00876963">
      <w:pPr>
        <w:pStyle w:val="2"/>
        <w:numPr>
          <w:ilvl w:val="1"/>
          <w:numId w:val="4"/>
        </w:numPr>
      </w:pPr>
      <w:bookmarkStart w:id="46" w:name="_Toc72270026"/>
      <w:r>
        <w:rPr>
          <w:rFonts w:hint="cs"/>
          <w:cs/>
        </w:rPr>
        <w:lastRenderedPageBreak/>
        <w:t>ศึกษาข้อมูลและเอกสารที่เกี่ยวข้อง</w:t>
      </w:r>
      <w:bookmarkEnd w:id="46"/>
    </w:p>
    <w:p w14:paraId="69B28C98" w14:textId="600729A4" w:rsidR="00416A59" w:rsidRPr="00416A59" w:rsidRDefault="00416A59" w:rsidP="00416A59">
      <w:r w:rsidRPr="00416A59">
        <w:rPr>
          <w:cs/>
        </w:rPr>
        <w:t>ศึกษารวมรวบเอกสารและข้อมูลต่าง ๆ ที่เกี่ยวข้องในการแอปติดตามการกักตัวของนักศึกษามหาวิทยาลัยเทคโนโลยีพระจอมเกล้าพระนครเหนือ ในรูปแบบของเว็บแอปพลิ</w:t>
      </w:r>
      <w:proofErr w:type="spellStart"/>
      <w:r w:rsidRPr="00416A59">
        <w:rPr>
          <w:cs/>
        </w:rPr>
        <w:t>เค</w:t>
      </w:r>
      <w:proofErr w:type="spellEnd"/>
      <w:r w:rsidRPr="00416A59">
        <w:rPr>
          <w:cs/>
        </w:rPr>
        <w:t>ชัน พร้อมกับศึกษางานวิจัยอื่น เนื้อหาที่สอดคล้องกับการพัฒนา โดยศึกษาข้อมูลเกี่ยวกับภาษาที่ใช้ในการพัฒนาเว็บแอปพลิ</w:t>
      </w:r>
      <w:proofErr w:type="spellStart"/>
      <w:r w:rsidRPr="00416A59">
        <w:rPr>
          <w:cs/>
        </w:rPr>
        <w:t>เค</w:t>
      </w:r>
      <w:proofErr w:type="spellEnd"/>
      <w:r w:rsidRPr="00416A59">
        <w:rPr>
          <w:cs/>
        </w:rPr>
        <w:t xml:space="preserve">ชัน และข้อมูลที่เกี่ยวกับ </w:t>
      </w:r>
      <w:proofErr w:type="spellStart"/>
      <w:r w:rsidRPr="00416A59">
        <w:t>Covid</w:t>
      </w:r>
      <w:proofErr w:type="spellEnd"/>
      <w:r w:rsidRPr="00416A59">
        <w:t xml:space="preserve"> 19 </w:t>
      </w:r>
      <w:r w:rsidRPr="00416A59">
        <w:rPr>
          <w:cs/>
        </w:rPr>
        <w:t>มาเผยแพร่ภายในแอป เพื่อเพิ่มช่องทางการช่วยเหลือนักศึกษา</w:t>
      </w:r>
    </w:p>
    <w:p w14:paraId="440FD06E" w14:textId="77777777" w:rsidR="00401B7C" w:rsidRDefault="00401B7C" w:rsidP="00707B1A">
      <w:pPr>
        <w:pStyle w:val="3"/>
      </w:pPr>
      <w:r>
        <w:rPr>
          <w:rFonts w:hint="cs"/>
          <w:cs/>
        </w:rPr>
        <w:t>ศึกษาข้อมูลทั่วไป</w:t>
      </w:r>
    </w:p>
    <w:p w14:paraId="2DBBDB50" w14:textId="513D4014" w:rsidR="00401B7C" w:rsidRDefault="00401B7C" w:rsidP="00401B7C">
      <w:pPr>
        <w:tabs>
          <w:tab w:val="left" w:pos="993"/>
        </w:tabs>
        <w:ind w:firstLine="0"/>
      </w:pPr>
      <w:r>
        <w:rPr>
          <w:cs/>
        </w:rPr>
        <w:tab/>
      </w:r>
      <w:r w:rsidR="00151261" w:rsidRPr="00151261">
        <w:rPr>
          <w:cs/>
        </w:rPr>
        <w:t>ศึกษาข้อมูลและวิธีการออกแบบระบบขอแอปพลิ</w:t>
      </w:r>
      <w:proofErr w:type="spellStart"/>
      <w:r w:rsidR="00151261" w:rsidRPr="00151261">
        <w:rPr>
          <w:cs/>
        </w:rPr>
        <w:t>เค</w:t>
      </w:r>
      <w:proofErr w:type="spellEnd"/>
      <w:r w:rsidR="00151261" w:rsidRPr="00151261">
        <w:rPr>
          <w:cs/>
        </w:rPr>
        <w:t xml:space="preserve">ชัน ที่ให้บริการเกี่ยวกับ </w:t>
      </w:r>
      <w:proofErr w:type="spellStart"/>
      <w:r w:rsidR="00151261" w:rsidRPr="00151261">
        <w:t>Covid</w:t>
      </w:r>
      <w:proofErr w:type="spellEnd"/>
      <w:r w:rsidR="00151261" w:rsidRPr="00151261">
        <w:t xml:space="preserve"> </w:t>
      </w:r>
      <w:r w:rsidR="00151261" w:rsidRPr="00151261">
        <w:rPr>
          <w:cs/>
        </w:rPr>
        <w:t>19 หรือเป็นแอปสำหรับเพิ่มชิ่งทางการช่วยเหลือให้กับนักศึกษา ทั้งในเรื่องของการขอความช่วยเหลือในด้าน</w:t>
      </w:r>
      <w:proofErr w:type="spellStart"/>
      <w:r w:rsidR="00151261" w:rsidRPr="00151261">
        <w:rPr>
          <w:cs/>
        </w:rPr>
        <w:t>ต่างๆ</w:t>
      </w:r>
      <w:proofErr w:type="spellEnd"/>
      <w:r w:rsidR="00151261" w:rsidRPr="00151261">
        <w:rPr>
          <w:cs/>
        </w:rPr>
        <w:t xml:space="preserve">ให้กับนักศึกษา การกักตัว 14 วัน การช่วยเหลือนักศึกษาที่ติดเชื้อ การเพิ่มประชาสัมพันธ์และข้อมูลที่เกี่ยวข้องกับ </w:t>
      </w:r>
      <w:proofErr w:type="spellStart"/>
      <w:r w:rsidR="00151261" w:rsidRPr="00151261">
        <w:t>Covid</w:t>
      </w:r>
      <w:proofErr w:type="spellEnd"/>
      <w:r w:rsidR="00151261" w:rsidRPr="00151261">
        <w:t xml:space="preserve"> </w:t>
      </w:r>
      <w:r w:rsidR="00151261" w:rsidRPr="00151261">
        <w:rPr>
          <w:cs/>
        </w:rPr>
        <w:t>19 เพื่อนำข้อมูลจากแอปที่ให้บริการอยู่ในปัจจุบัน มาปรับใช้เว็บแอปพลิ</w:t>
      </w:r>
      <w:proofErr w:type="spellStart"/>
      <w:r w:rsidR="00151261" w:rsidRPr="00151261">
        <w:rPr>
          <w:cs/>
        </w:rPr>
        <w:t>เค</w:t>
      </w:r>
      <w:proofErr w:type="spellEnd"/>
      <w:r w:rsidR="00151261" w:rsidRPr="00151261">
        <w:rPr>
          <w:cs/>
        </w:rPr>
        <w:t>ชันที่ได้ทำการศึกษามี ดังนี้</w:t>
      </w:r>
    </w:p>
    <w:p w14:paraId="1AD94D41" w14:textId="6C7B3171" w:rsidR="00401B7C" w:rsidRDefault="00151261" w:rsidP="00401B7C">
      <w:pPr>
        <w:pStyle w:val="4"/>
        <w:ind w:firstLine="652"/>
      </w:pPr>
      <w:r>
        <w:rPr>
          <w:rFonts w:hint="cs"/>
          <w:cs/>
        </w:rPr>
        <w:t>หมอพร้อม</w:t>
      </w:r>
    </w:p>
    <w:p w14:paraId="395B06D8" w14:textId="448C80A1" w:rsidR="000229F8" w:rsidRDefault="00E33692" w:rsidP="00401B7C">
      <w:pPr>
        <w:pStyle w:val="4"/>
        <w:ind w:firstLine="652"/>
      </w:pPr>
      <w:proofErr w:type="spellStart"/>
      <w:r>
        <w:t>J</w:t>
      </w:r>
      <w:r w:rsidR="000229F8">
        <w:t>it</w:t>
      </w:r>
      <w:r>
        <w:t>asa.c</w:t>
      </w:r>
      <w:r w:rsidR="005D3EDE">
        <w:t>are</w:t>
      </w:r>
      <w:proofErr w:type="spellEnd"/>
    </w:p>
    <w:p w14:paraId="3C9C0438" w14:textId="6FD534CA" w:rsidR="00401B7C" w:rsidRPr="00F65D56" w:rsidRDefault="005C7EFA" w:rsidP="00401B7C">
      <w:pPr>
        <w:pStyle w:val="4"/>
        <w:ind w:firstLine="652"/>
        <w:rPr>
          <w:cs/>
        </w:rPr>
      </w:pPr>
      <w:r w:rsidRPr="005C7EFA">
        <w:t>ddc.mop</w:t>
      </w:r>
      <w:r w:rsidR="00B336DE">
        <w:t>h.co.th</w:t>
      </w:r>
    </w:p>
    <w:p w14:paraId="485A9E67" w14:textId="77777777" w:rsidR="00401B7C" w:rsidRDefault="00401B7C" w:rsidP="00707B1A">
      <w:pPr>
        <w:pStyle w:val="3"/>
      </w:pPr>
      <w:r>
        <w:rPr>
          <w:rFonts w:hint="cs"/>
          <w:cs/>
        </w:rPr>
        <w:t>ศึกษาข้อมูลด้านภาษาที่ใช้ในการพัฒนา</w:t>
      </w:r>
    </w:p>
    <w:p w14:paraId="577BA8E3" w14:textId="6653AD32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>จากการศึกษาการพัฒนา</w:t>
      </w:r>
      <w:r w:rsidR="00E12473">
        <w:rPr>
          <w:rFonts w:hint="cs"/>
          <w:cs/>
        </w:rPr>
        <w:t>แอพพลิเคชั่น</w:t>
      </w:r>
      <w:r>
        <w:rPr>
          <w:rFonts w:hint="cs"/>
          <w:cs/>
        </w:rPr>
        <w:t xml:space="preserve">ด้วย </w:t>
      </w:r>
      <w:r w:rsidR="004F7E36">
        <w:t xml:space="preserve">Flutter </w:t>
      </w:r>
      <w:r>
        <w:t xml:space="preserve">Framework </w:t>
      </w:r>
      <w:r>
        <w:rPr>
          <w:rFonts w:hint="cs"/>
          <w:cs/>
        </w:rPr>
        <w:t xml:space="preserve">มีความสะดวกและใช้งานค่อนข้างง่าย เนื่องจากเป็น </w:t>
      </w:r>
      <w:r>
        <w:t>Framework</w:t>
      </w:r>
      <w:r>
        <w:rPr>
          <w:rFonts w:hint="cs"/>
          <w:cs/>
        </w:rPr>
        <w:t xml:space="preserve"> ของ</w:t>
      </w:r>
      <w:r w:rsidR="00B336DE">
        <w:rPr>
          <w:rFonts w:hint="cs"/>
          <w:cs/>
        </w:rPr>
        <w:t xml:space="preserve">ภาษา </w:t>
      </w:r>
      <w:r w:rsidR="00B336DE">
        <w:t>Dart</w:t>
      </w:r>
      <w:r>
        <w:t xml:space="preserve"> </w:t>
      </w:r>
      <w:r>
        <w:rPr>
          <w:rFonts w:hint="cs"/>
          <w:cs/>
        </w:rPr>
        <w:t>ผู้จัดทำมีพื้นฐานในการพัฒนาเว็บแอปพลิ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 xml:space="preserve">ชันด้วยภาษา </w:t>
      </w:r>
      <w:r w:rsidR="00556B49">
        <w:t xml:space="preserve">Dart </w:t>
      </w:r>
      <w:r>
        <w:rPr>
          <w:rFonts w:hint="cs"/>
          <w:cs/>
        </w:rPr>
        <w:t xml:space="preserve">จึงได้นำ </w:t>
      </w:r>
      <w:r w:rsidR="00194F6D" w:rsidRPr="00194F6D">
        <w:t>Flutter</w:t>
      </w:r>
      <w:r w:rsidR="00194F6D">
        <w:t xml:space="preserve"> </w:t>
      </w:r>
      <w:r>
        <w:rPr>
          <w:rFonts w:hint="cs"/>
          <w:cs/>
        </w:rPr>
        <w:t>มาพัฒนา</w:t>
      </w:r>
      <w:r w:rsidR="00194F6D">
        <w:rPr>
          <w:rFonts w:hint="cs"/>
          <w:cs/>
        </w:rPr>
        <w:t>แอพพลิเคชั่น</w:t>
      </w:r>
      <w:r>
        <w:rPr>
          <w:rFonts w:hint="cs"/>
          <w:cs/>
        </w:rPr>
        <w:t xml:space="preserve">ในครั้งนี้ </w:t>
      </w:r>
    </w:p>
    <w:p w14:paraId="3E0AF3A4" w14:textId="48760019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>ศึกษา</w:t>
      </w:r>
      <w:r w:rsidR="0099091E">
        <w:t xml:space="preserve"> W</w:t>
      </w:r>
      <w:r w:rsidR="0099091E" w:rsidRPr="0099091E">
        <w:t>idget</w:t>
      </w:r>
      <w:r w:rsidR="0099091E">
        <w:t xml:space="preserve"> </w:t>
      </w:r>
      <w:r>
        <w:rPr>
          <w:rFonts w:hint="cs"/>
          <w:cs/>
        </w:rPr>
        <w:t>ที่ใช้ในการตกแต่งแอปพลิ</w:t>
      </w:r>
      <w:proofErr w:type="spellStart"/>
      <w:r>
        <w:rPr>
          <w:rFonts w:hint="cs"/>
          <w:cs/>
        </w:rPr>
        <w:t>เค</w:t>
      </w:r>
      <w:proofErr w:type="spellEnd"/>
      <w:r>
        <w:rPr>
          <w:rFonts w:hint="cs"/>
          <w:cs/>
        </w:rPr>
        <w:t>ชัน ให้อยู่ในรูปแบบ</w:t>
      </w:r>
      <w:r w:rsidR="005C5550">
        <w:rPr>
          <w:rFonts w:hint="cs"/>
          <w:cs/>
        </w:rPr>
        <w:t>ที่ได้ออกแบบ</w:t>
      </w:r>
      <w:r>
        <w:t xml:space="preserve"> </w:t>
      </w:r>
      <w:r>
        <w:rPr>
          <w:rFonts w:hint="cs"/>
          <w:cs/>
        </w:rPr>
        <w:t xml:space="preserve">ด้วย </w:t>
      </w:r>
      <w:r w:rsidR="005332CA">
        <w:t>W</w:t>
      </w:r>
      <w:r w:rsidR="005332CA" w:rsidRPr="0099091E">
        <w:t>idget</w:t>
      </w:r>
      <w:r w:rsidR="005332CA">
        <w:t xml:space="preserve"> </w:t>
      </w:r>
      <w:r w:rsidR="005332CA">
        <w:rPr>
          <w:rFonts w:hint="cs"/>
          <w:cs/>
        </w:rPr>
        <w:t xml:space="preserve">ที่มีอยู่ใน </w:t>
      </w:r>
      <w:r w:rsidR="005332CA">
        <w:t>Flutter Framework</w:t>
      </w:r>
    </w:p>
    <w:p w14:paraId="4531B8FD" w14:textId="63B06DE1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 xml:space="preserve">ศึกษาการจัดการข้อมูลที่เกี่ยวกับฐานข้อมูลด้วย </w:t>
      </w:r>
      <w:r w:rsidR="005332CA">
        <w:t>Firebase</w:t>
      </w:r>
      <w:r>
        <w:t xml:space="preserve"> </w:t>
      </w:r>
      <w:r>
        <w:rPr>
          <w:rFonts w:hint="cs"/>
          <w:cs/>
        </w:rPr>
        <w:t xml:space="preserve">เช่น การเรียกรายการข้อมูลแสดง การจัดเก็บข้อมูลแบบ </w:t>
      </w:r>
      <w:r>
        <w:t xml:space="preserve">Realtime </w:t>
      </w:r>
      <w:r>
        <w:rPr>
          <w:rFonts w:hint="cs"/>
          <w:cs/>
        </w:rPr>
        <w:t xml:space="preserve">โดย </w:t>
      </w:r>
      <w:r w:rsidR="005332CA">
        <w:t>Realtime Database</w:t>
      </w:r>
    </w:p>
    <w:p w14:paraId="1F9296A8" w14:textId="14D7366D" w:rsidR="00401B7C" w:rsidRPr="003355EA" w:rsidRDefault="00401B7C" w:rsidP="00401B7C">
      <w:pPr>
        <w:pStyle w:val="4"/>
        <w:ind w:left="0" w:firstLine="993"/>
      </w:pPr>
      <w:r>
        <w:rPr>
          <w:rFonts w:hint="cs"/>
          <w:cs/>
        </w:rPr>
        <w:t xml:space="preserve">ศึกษาการการเรื่อง </w:t>
      </w:r>
      <w:r w:rsidR="00EA2207">
        <w:t>API</w:t>
      </w:r>
      <w:r>
        <w:t xml:space="preserve"> </w:t>
      </w:r>
    </w:p>
    <w:p w14:paraId="55AA6F37" w14:textId="77777777" w:rsidR="00401B7C" w:rsidRDefault="00401B7C" w:rsidP="00707B1A">
      <w:pPr>
        <w:pStyle w:val="3"/>
      </w:pPr>
      <w:r>
        <w:rPr>
          <w:rFonts w:hint="cs"/>
          <w:cs/>
        </w:rPr>
        <w:t>ศึกษาข้อมูลด้านซอฟต์แวร์</w:t>
      </w:r>
    </w:p>
    <w:p w14:paraId="06797610" w14:textId="3FC524A9" w:rsidR="00401B7C" w:rsidRDefault="00401B7C" w:rsidP="00401B7C">
      <w:pPr>
        <w:pStyle w:val="4"/>
        <w:ind w:firstLine="652"/>
      </w:pPr>
      <w:r>
        <w:rPr>
          <w:rFonts w:hint="cs"/>
          <w:cs/>
        </w:rPr>
        <w:t xml:space="preserve">การใช้ </w:t>
      </w:r>
      <w:r w:rsidR="00481C9A">
        <w:t>Android Studio</w:t>
      </w:r>
      <w:r>
        <w:rPr>
          <w:rFonts w:hint="cs"/>
          <w:cs/>
        </w:rPr>
        <w:t xml:space="preserve"> ในการจำลอง </w:t>
      </w:r>
      <w:r w:rsidR="00481C9A">
        <w:t>Android</w:t>
      </w:r>
    </w:p>
    <w:p w14:paraId="7CB2F88F" w14:textId="30633335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 xml:space="preserve">การใช้ </w:t>
      </w:r>
      <w:r>
        <w:t xml:space="preserve">Visual Studio Code  </w:t>
      </w:r>
      <w:r>
        <w:rPr>
          <w:rFonts w:hint="cs"/>
          <w:cs/>
        </w:rPr>
        <w:t xml:space="preserve">ในส่วนเสริมของ </w:t>
      </w:r>
      <w:r>
        <w:t xml:space="preserve">Extension </w:t>
      </w:r>
      <w:r>
        <w:rPr>
          <w:rFonts w:hint="cs"/>
          <w:cs/>
        </w:rPr>
        <w:t>ที่ช่วยอำนวยความสะดวกในการพัฒนา</w:t>
      </w:r>
      <w:r w:rsidR="003261AE">
        <w:rPr>
          <w:rFonts w:hint="cs"/>
          <w:cs/>
        </w:rPr>
        <w:t>แอพพลิเคชั่น</w:t>
      </w:r>
    </w:p>
    <w:p w14:paraId="78F6815A" w14:textId="77777777" w:rsidR="00401B7C" w:rsidRPr="00B23467" w:rsidRDefault="00401B7C" w:rsidP="00401B7C"/>
    <w:p w14:paraId="4D268F25" w14:textId="77777777" w:rsidR="00401B7C" w:rsidRDefault="00401B7C" w:rsidP="00A82DCC">
      <w:pPr>
        <w:pStyle w:val="2"/>
      </w:pPr>
      <w:bookmarkStart w:id="47" w:name="_Toc70508782"/>
      <w:bookmarkStart w:id="48" w:name="_Toc70514028"/>
      <w:bookmarkStart w:id="49" w:name="_Toc72270027"/>
      <w:r>
        <w:rPr>
          <w:rFonts w:hint="cs"/>
          <w:cs/>
        </w:rPr>
        <w:lastRenderedPageBreak/>
        <w:t>กำหนดปัญหาของการพัฒนาระบบ</w:t>
      </w:r>
      <w:bookmarkEnd w:id="47"/>
      <w:bookmarkEnd w:id="48"/>
      <w:bookmarkEnd w:id="49"/>
    </w:p>
    <w:p w14:paraId="5B4E6804" w14:textId="1EF15094" w:rsidR="00401B7C" w:rsidRDefault="006142D4" w:rsidP="00401B7C">
      <w:pPr>
        <w:ind w:firstLine="426"/>
      </w:pPr>
      <w:r>
        <w:rPr>
          <w:rFonts w:hint="cs"/>
          <w:cs/>
        </w:rPr>
        <w:t>การ</w:t>
      </w:r>
      <w:r w:rsidR="00401B7C">
        <w:rPr>
          <w:rFonts w:hint="cs"/>
          <w:cs/>
        </w:rPr>
        <w:t>จัดทำ</w:t>
      </w:r>
      <w:r w:rsidR="00633F2E" w:rsidRPr="00633F2E">
        <w:rPr>
          <w:cs/>
        </w:rPr>
        <w:t>แอปติดตามการกักตัวของนักศึกษามหาวิทยาลัยเทคโนโลยีพระจอมเกล้าพระนครเหนือ</w:t>
      </w:r>
      <w:r w:rsidR="00633F2E">
        <w:rPr>
          <w:rFonts w:hint="cs"/>
          <w:cs/>
        </w:rPr>
        <w:t xml:space="preserve"> เพื่อ</w:t>
      </w:r>
      <w:r w:rsidR="00802BF6">
        <w:rPr>
          <w:rFonts w:hint="cs"/>
          <w:cs/>
        </w:rPr>
        <w:t>เพิ่มช่องทางการช่วยเหลือให้กับนักศึกษา</w:t>
      </w:r>
      <w:r w:rsidR="007B4FFC">
        <w:rPr>
          <w:rFonts w:hint="cs"/>
          <w:cs/>
        </w:rPr>
        <w:t>มหาวิทยาลัยเทคโนโลยีพระจอเกล้าพระนครเหนือ</w:t>
      </w:r>
      <w:r w:rsidR="009D3884">
        <w:rPr>
          <w:rFonts w:hint="cs"/>
          <w:cs/>
        </w:rPr>
        <w:t>มีดังนี้</w:t>
      </w:r>
    </w:p>
    <w:p w14:paraId="69F938AB" w14:textId="4B5BF218" w:rsidR="00401B7C" w:rsidRPr="002D4B20" w:rsidRDefault="00401B7C" w:rsidP="00707B1A">
      <w:pPr>
        <w:pStyle w:val="3"/>
      </w:pPr>
      <w:r w:rsidRPr="002D4B20">
        <w:rPr>
          <w:cs/>
        </w:rPr>
        <w:t>ส่วนการเข้าสู่ระบบด้วย</w:t>
      </w:r>
      <w:r w:rsidR="007E6A01">
        <w:rPr>
          <w:rFonts w:hint="cs"/>
          <w:cs/>
        </w:rPr>
        <w:t>อีเมล์นักศ</w:t>
      </w:r>
      <w:r w:rsidR="00BA27FD">
        <w:rPr>
          <w:rFonts w:hint="cs"/>
          <w:cs/>
        </w:rPr>
        <w:t>ึกษามหาวิทยาลัยพระจอมเกล้าพระนครเหนือ</w:t>
      </w:r>
    </w:p>
    <w:p w14:paraId="18FFE272" w14:textId="17ED7FD4" w:rsidR="00401B7C" w:rsidRDefault="00401B7C" w:rsidP="00707B1A">
      <w:pPr>
        <w:pStyle w:val="3"/>
      </w:pPr>
      <w:r w:rsidRPr="002D4B20">
        <w:rPr>
          <w:cs/>
        </w:rPr>
        <w:t>ส่วนหน้าหลักให้ผู้ใช้งานสามารถเข้าถึง ประกอบไปด้วยการแสดงผล</w:t>
      </w:r>
      <w:r w:rsidR="00E161FD">
        <w:rPr>
          <w:rFonts w:hint="cs"/>
          <w:cs/>
        </w:rPr>
        <w:t>ข้อมูลที่เกี่ยวกับโรคโควิด</w:t>
      </w:r>
      <w:r w:rsidR="00E161FD">
        <w:t>19</w:t>
      </w:r>
      <w:r w:rsidRPr="002D4B20">
        <w:rPr>
          <w:cs/>
        </w:rPr>
        <w:t xml:space="preserve"> มีช่องทางการเข้าสู่ระบบ </w:t>
      </w:r>
      <w:r w:rsidR="00F03FEA">
        <w:rPr>
          <w:rFonts w:hint="cs"/>
          <w:cs/>
        </w:rPr>
        <w:t xml:space="preserve">ช่องทางการติดต่อเจ้าหน้าที่ </w:t>
      </w:r>
      <w:r w:rsidRPr="002D4B20">
        <w:rPr>
          <w:cs/>
        </w:rPr>
        <w:t xml:space="preserve"> หรืออื่น ๆ</w:t>
      </w:r>
    </w:p>
    <w:p w14:paraId="4B7AC253" w14:textId="0FE40887" w:rsidR="003E762D" w:rsidRPr="003E762D" w:rsidRDefault="005A029B" w:rsidP="00707B1A">
      <w:pPr>
        <w:pStyle w:val="3"/>
      </w:pPr>
      <w:r>
        <w:rPr>
          <w:rFonts w:hint="cs"/>
          <w:cs/>
        </w:rPr>
        <w:t xml:space="preserve">ส่วนการดูข้อมูลที่เกี่ยวกับโควิด </w:t>
      </w:r>
      <w:r>
        <w:t xml:space="preserve">19 </w:t>
      </w:r>
      <w:r>
        <w:rPr>
          <w:rFonts w:hint="cs"/>
          <w:cs/>
        </w:rPr>
        <w:t>ในลักษ</w:t>
      </w:r>
      <w:r w:rsidR="00F3165A">
        <w:rPr>
          <w:rFonts w:hint="cs"/>
          <w:cs/>
        </w:rPr>
        <w:t xml:space="preserve">ณะของ </w:t>
      </w:r>
      <w:r w:rsidR="00F3165A">
        <w:t xml:space="preserve">PDF </w:t>
      </w:r>
      <w:r w:rsidR="00F3165A">
        <w:rPr>
          <w:rFonts w:hint="cs"/>
          <w:cs/>
        </w:rPr>
        <w:t>ไฟล์</w:t>
      </w:r>
    </w:p>
    <w:p w14:paraId="2B9EFF97" w14:textId="10A8CEE0" w:rsidR="00401B7C" w:rsidRPr="002D4B20" w:rsidRDefault="00401B7C" w:rsidP="00707B1A">
      <w:pPr>
        <w:pStyle w:val="3"/>
      </w:pPr>
      <w:r w:rsidRPr="002D4B20">
        <w:rPr>
          <w:cs/>
        </w:rPr>
        <w:t>ส่วนการ</w:t>
      </w:r>
      <w:r w:rsidR="00B67C61">
        <w:rPr>
          <w:rFonts w:hint="cs"/>
          <w:cs/>
        </w:rPr>
        <w:t>แสดงสถานะหา</w:t>
      </w:r>
      <w:r w:rsidR="00813F92">
        <w:rPr>
          <w:rFonts w:hint="cs"/>
          <w:cs/>
        </w:rPr>
        <w:t>ก</w:t>
      </w:r>
      <w:r w:rsidR="00B67C61">
        <w:rPr>
          <w:rFonts w:hint="cs"/>
          <w:cs/>
        </w:rPr>
        <w:t>ผู้</w:t>
      </w:r>
      <w:r w:rsidR="001B6988">
        <w:rPr>
          <w:rFonts w:hint="cs"/>
          <w:cs/>
        </w:rPr>
        <w:t>ใช้งานต้องการเปลี่ยนสถานะจะต้องทำการขอเปลี่ยนสถานะไปยังเจ้าหน้าที่</w:t>
      </w:r>
    </w:p>
    <w:p w14:paraId="78D19696" w14:textId="552A4229" w:rsidR="00871FA3" w:rsidRDefault="00834D18" w:rsidP="00707B1A">
      <w:pPr>
        <w:pStyle w:val="3"/>
      </w:pPr>
      <w:r>
        <w:rPr>
          <w:rFonts w:hint="cs"/>
          <w:cs/>
        </w:rPr>
        <w:t>การแสดงสถานที่รักษาที่อยู่ใกล้</w:t>
      </w:r>
    </w:p>
    <w:p w14:paraId="14265964" w14:textId="3D4FCC9C" w:rsidR="00871FA3" w:rsidRPr="00871FA3" w:rsidRDefault="00A71EFB" w:rsidP="00707B1A">
      <w:pPr>
        <w:pStyle w:val="3"/>
      </w:pPr>
      <w:r>
        <w:rPr>
          <w:rFonts w:hint="cs"/>
          <w:cs/>
        </w:rPr>
        <w:t>การประชาสัมพันธ์</w:t>
      </w:r>
      <w:r w:rsidR="000231FC">
        <w:rPr>
          <w:rFonts w:hint="cs"/>
          <w:cs/>
        </w:rPr>
        <w:t>เกี่ยวกับการช่วยเหลือและประกาศ</w:t>
      </w:r>
      <w:proofErr w:type="spellStart"/>
      <w:r w:rsidR="000231FC">
        <w:rPr>
          <w:rFonts w:hint="cs"/>
          <w:cs/>
        </w:rPr>
        <w:t>ต่างๆ</w:t>
      </w:r>
      <w:proofErr w:type="spellEnd"/>
      <w:r w:rsidR="000231FC">
        <w:rPr>
          <w:rFonts w:hint="cs"/>
          <w:cs/>
        </w:rPr>
        <w:t xml:space="preserve">ที่เกี่ยวกับโควิด </w:t>
      </w:r>
      <w:r w:rsidR="000231FC">
        <w:t>19</w:t>
      </w:r>
    </w:p>
    <w:p w14:paraId="1A8B7204" w14:textId="7B50CC11" w:rsidR="00401B7C" w:rsidRPr="002D4B20" w:rsidRDefault="00401B7C" w:rsidP="00707B1A">
      <w:pPr>
        <w:pStyle w:val="3"/>
      </w:pPr>
      <w:r w:rsidRPr="002D4B20">
        <w:rPr>
          <w:cs/>
        </w:rPr>
        <w:t>แสดงผลโปรไฟล์ผู้</w:t>
      </w:r>
      <w:r w:rsidR="000231FC">
        <w:rPr>
          <w:rFonts w:hint="cs"/>
          <w:cs/>
        </w:rPr>
        <w:t>ใช้งาน</w:t>
      </w:r>
      <w:r w:rsidRPr="002D4B20">
        <w:rPr>
          <w:cs/>
        </w:rPr>
        <w:t xml:space="preserve"> เช่น ชื่อ นามสกุล </w:t>
      </w:r>
      <w:r w:rsidR="00AF6A8C">
        <w:rPr>
          <w:rFonts w:hint="cs"/>
          <w:cs/>
        </w:rPr>
        <w:t>คณะ สถานะ</w:t>
      </w:r>
      <w:r w:rsidRPr="002D4B20">
        <w:rPr>
          <w:cs/>
        </w:rPr>
        <w:t xml:space="preserve"> เป็นต้น</w:t>
      </w:r>
    </w:p>
    <w:p w14:paraId="72A1C7B6" w14:textId="225EF634" w:rsidR="00401B7C" w:rsidRPr="002D4B20" w:rsidRDefault="00B2692E" w:rsidP="00707B1A">
      <w:pPr>
        <w:pStyle w:val="3"/>
      </w:pPr>
      <w:r>
        <w:rPr>
          <w:rFonts w:hint="cs"/>
          <w:cs/>
        </w:rPr>
        <w:t>ส่วนการยืนยันเปลี่ยนสถานะ</w:t>
      </w:r>
      <w:r w:rsidR="009F5868">
        <w:rPr>
          <w:rFonts w:hint="cs"/>
          <w:cs/>
        </w:rPr>
        <w:t>เมื่อผู้ใช้งาน</w:t>
      </w:r>
      <w:r w:rsidR="005216B7">
        <w:rPr>
          <w:rFonts w:hint="cs"/>
          <w:cs/>
        </w:rPr>
        <w:t>ต้องการเปลี่ยนสถานะจะต้องมีเอกสาร</w:t>
      </w:r>
      <w:r w:rsidR="00D91D38">
        <w:rPr>
          <w:rFonts w:hint="cs"/>
          <w:cs/>
        </w:rPr>
        <w:t xml:space="preserve">                   </w:t>
      </w:r>
      <w:r w:rsidR="005216B7">
        <w:rPr>
          <w:rFonts w:hint="cs"/>
          <w:cs/>
        </w:rPr>
        <w:t>ผลการตรวจ</w:t>
      </w:r>
      <w:r w:rsidR="00D91D38">
        <w:t xml:space="preserve"> </w:t>
      </w:r>
      <w:r w:rsidR="00D91D38">
        <w:rPr>
          <w:rFonts w:hint="cs"/>
          <w:cs/>
        </w:rPr>
        <w:t>เป็นต้น</w:t>
      </w:r>
    </w:p>
    <w:p w14:paraId="5A098B66" w14:textId="5F5A40AC" w:rsidR="00401B7C" w:rsidRPr="002756D4" w:rsidRDefault="00401B7C" w:rsidP="00707B1A">
      <w:pPr>
        <w:pStyle w:val="3"/>
      </w:pPr>
      <w:r w:rsidRPr="002D4B20">
        <w:rPr>
          <w:cs/>
        </w:rPr>
        <w:t>ส่วน</w:t>
      </w:r>
      <w:r w:rsidR="00547172">
        <w:rPr>
          <w:rFonts w:hint="cs"/>
          <w:cs/>
        </w:rPr>
        <w:t>ช่องทางการติดต่อกับเจ้า</w:t>
      </w:r>
      <w:r w:rsidR="003B629D">
        <w:rPr>
          <w:rFonts w:hint="cs"/>
          <w:cs/>
        </w:rPr>
        <w:t>หน้าที่เช่นเบอร์โทรศัพท์ และไลน์</w:t>
      </w:r>
      <w:r w:rsidR="004F16E7">
        <w:rPr>
          <w:rFonts w:hint="cs"/>
          <w:cs/>
        </w:rPr>
        <w:t>เป็นต้น</w:t>
      </w:r>
    </w:p>
    <w:p w14:paraId="14FDAF71" w14:textId="7A9E093D" w:rsidR="00401B7C" w:rsidRPr="00755EB7" w:rsidRDefault="00B06E8E" w:rsidP="00707B1A">
      <w:pPr>
        <w:pStyle w:val="3"/>
      </w:pPr>
      <w:r w:rsidRPr="00B06E8E">
        <w:rPr>
          <w:cs/>
        </w:rPr>
        <w:t>ส่วนของเว็บพลิ</w:t>
      </w:r>
      <w:proofErr w:type="spellStart"/>
      <w:r w:rsidRPr="00B06E8E">
        <w:rPr>
          <w:cs/>
        </w:rPr>
        <w:t>เค</w:t>
      </w:r>
      <w:proofErr w:type="spellEnd"/>
      <w:r w:rsidRPr="00B06E8E">
        <w:rPr>
          <w:cs/>
        </w:rPr>
        <w:t>ชันสามารถ</w:t>
      </w:r>
      <w:r w:rsidR="00A4376E">
        <w:rPr>
          <w:rFonts w:hint="cs"/>
          <w:cs/>
        </w:rPr>
        <w:t>ใช้งาน</w:t>
      </w:r>
      <w:r w:rsidRPr="00B06E8E">
        <w:rPr>
          <w:cs/>
        </w:rPr>
        <w:t>ได้</w:t>
      </w:r>
      <w:r>
        <w:rPr>
          <w:rFonts w:hint="cs"/>
          <w:cs/>
        </w:rPr>
        <w:t>ทั้ง</w:t>
      </w:r>
      <w:r w:rsidR="006A09F2">
        <w:rPr>
          <w:rFonts w:hint="cs"/>
          <w:cs/>
        </w:rPr>
        <w:t xml:space="preserve"> </w:t>
      </w:r>
      <w:r>
        <w:t>An</w:t>
      </w:r>
      <w:r w:rsidR="00A639ED">
        <w:t>droid</w:t>
      </w:r>
      <w:r w:rsidRPr="00B06E8E">
        <w:t xml:space="preserve"> </w:t>
      </w:r>
      <w:r>
        <w:rPr>
          <w:rFonts w:hint="cs"/>
          <w:cs/>
        </w:rPr>
        <w:t xml:space="preserve">และ </w:t>
      </w:r>
      <w:r w:rsidR="00133289">
        <w:t>IOS</w:t>
      </w:r>
    </w:p>
    <w:p w14:paraId="735837A8" w14:textId="162D2D16" w:rsidR="00401B7C" w:rsidRDefault="00401B7C" w:rsidP="00A82DCC">
      <w:pPr>
        <w:pStyle w:val="2"/>
      </w:pPr>
      <w:bookmarkStart w:id="50" w:name="_Toc70508783"/>
      <w:bookmarkStart w:id="51" w:name="_Toc70514029"/>
      <w:bookmarkStart w:id="52" w:name="_Toc72270028"/>
      <w:r>
        <w:rPr>
          <w:rFonts w:hint="cs"/>
          <w:cs/>
        </w:rPr>
        <w:t>วิเคราะห์ความต้องการของระบบ</w:t>
      </w:r>
      <w:bookmarkEnd w:id="50"/>
      <w:bookmarkEnd w:id="51"/>
      <w:bookmarkEnd w:id="52"/>
    </w:p>
    <w:p w14:paraId="1A5C1A13" w14:textId="77777777" w:rsidR="00401B7C" w:rsidRDefault="00401B7C" w:rsidP="00707B1A">
      <w:pPr>
        <w:pStyle w:val="3"/>
      </w:pPr>
      <w:r>
        <w:rPr>
          <w:rFonts w:hint="cs"/>
          <w:cs/>
        </w:rPr>
        <w:t>ความต้องการของระบบ</w:t>
      </w:r>
    </w:p>
    <w:p w14:paraId="5A61100F" w14:textId="0CDA45BF" w:rsidR="00401B7C" w:rsidRDefault="00401B7C" w:rsidP="00401B7C">
      <w:pPr>
        <w:tabs>
          <w:tab w:val="left" w:pos="993"/>
        </w:tabs>
        <w:ind w:firstLine="0"/>
      </w:pPr>
      <w:r>
        <w:rPr>
          <w:cs/>
        </w:rPr>
        <w:tab/>
      </w:r>
      <w:r>
        <w:rPr>
          <w:rFonts w:hint="cs"/>
          <w:cs/>
        </w:rPr>
        <w:t xml:space="preserve">จากการวิเคราะห์ความต้องการของระบบหรือปัญหาที่ได้กำหนดมาข้างต้น พบว่าระบบมีความแบ่งสิทธิ์ในการเข้าถึงข้อมูลอย่างชัดเจนในส่วนของ </w:t>
      </w:r>
      <w:r w:rsidR="00B964EB">
        <w:rPr>
          <w:rFonts w:hint="cs"/>
          <w:cs/>
        </w:rPr>
        <w:t>นักศึกษา</w:t>
      </w:r>
      <w:r>
        <w:rPr>
          <w:rFonts w:hint="cs"/>
          <w:cs/>
        </w:rPr>
        <w:t>และ</w:t>
      </w:r>
      <w:r w:rsidR="00B964EB">
        <w:rPr>
          <w:rFonts w:hint="cs"/>
          <w:cs/>
        </w:rPr>
        <w:t>เจ้าหน้าที่</w:t>
      </w:r>
      <w:r>
        <w:rPr>
          <w:rFonts w:hint="cs"/>
          <w:cs/>
        </w:rPr>
        <w:t xml:space="preserve"> สามารถสรุปขอบเขตของ</w:t>
      </w:r>
      <w:r w:rsidR="00AC4D2A">
        <w:rPr>
          <w:rFonts w:hint="cs"/>
          <w:cs/>
        </w:rPr>
        <w:t>แอพพลิเคชั่น</w:t>
      </w:r>
      <w:r>
        <w:rPr>
          <w:rFonts w:hint="cs"/>
          <w:cs/>
        </w:rPr>
        <w:t xml:space="preserve"> ได้ดังนี้</w:t>
      </w:r>
    </w:p>
    <w:p w14:paraId="5B623AE1" w14:textId="467F9B98" w:rsidR="00AC4D2A" w:rsidRDefault="00AC4D2A" w:rsidP="00AC4D2A">
      <w:pPr>
        <w:pStyle w:val="4"/>
        <w:ind w:firstLine="652"/>
      </w:pPr>
      <w:r>
        <w:rPr>
          <w:rFonts w:hint="cs"/>
          <w:cs/>
        </w:rPr>
        <w:t>รายละเอียดส่วนของ</w:t>
      </w:r>
      <w:r w:rsidR="00D23B04">
        <w:rPr>
          <w:rFonts w:hint="cs"/>
          <w:cs/>
        </w:rPr>
        <w:t>เจ้าหน้าที่</w:t>
      </w:r>
    </w:p>
    <w:p w14:paraId="6279BD33" w14:textId="78583223" w:rsidR="00AC4D2A" w:rsidRDefault="00AC4D2A" w:rsidP="00B07300">
      <w:pPr>
        <w:pStyle w:val="5"/>
      </w:pPr>
      <w:r>
        <w:rPr>
          <w:rFonts w:hint="cs"/>
          <w:cs/>
        </w:rPr>
        <w:t>การ</w:t>
      </w:r>
      <w:r w:rsidR="002E4F9A">
        <w:rPr>
          <w:rFonts w:hint="cs"/>
          <w:cs/>
        </w:rPr>
        <w:t>ดูจำนวนสถานะของนักศึกษา</w:t>
      </w:r>
      <w:r w:rsidR="00655F11">
        <w:rPr>
          <w:rFonts w:hint="cs"/>
          <w:cs/>
        </w:rPr>
        <w:t>ทั้งหมด</w:t>
      </w:r>
    </w:p>
    <w:p w14:paraId="4128F595" w14:textId="77777777" w:rsidR="00AC4D2A" w:rsidRDefault="00AC4D2A" w:rsidP="00401B7C">
      <w:pPr>
        <w:tabs>
          <w:tab w:val="left" w:pos="993"/>
        </w:tabs>
        <w:ind w:firstLine="0"/>
      </w:pPr>
    </w:p>
    <w:p w14:paraId="20C38DF9" w14:textId="1C23A396" w:rsidR="00401B7C" w:rsidRPr="00A25C0F" w:rsidRDefault="00DE158C" w:rsidP="00B07300">
      <w:pPr>
        <w:pStyle w:val="5"/>
      </w:pPr>
      <w:r>
        <w:rPr>
          <w:rFonts w:hint="cs"/>
          <w:cs/>
        </w:rPr>
        <w:lastRenderedPageBreak/>
        <w:t xml:space="preserve">การเพิ่มข้อมูล </w:t>
      </w:r>
      <w:r w:rsidR="00A14503">
        <w:rPr>
          <w:rFonts w:hint="cs"/>
          <w:cs/>
        </w:rPr>
        <w:t>เจ้าหน้าที่</w:t>
      </w:r>
      <w:r>
        <w:rPr>
          <w:rFonts w:hint="cs"/>
          <w:cs/>
        </w:rPr>
        <w:t>สามารถเพิ่มข้อมูล</w:t>
      </w:r>
      <w:r w:rsidR="00302F92">
        <w:rPr>
          <w:rFonts w:hint="cs"/>
          <w:cs/>
        </w:rPr>
        <w:t xml:space="preserve">ข่าวการประชาสัมพันธ์ เบอร์โทรศัพท์ </w:t>
      </w:r>
      <w:r w:rsidR="00A14503">
        <w:rPr>
          <w:rFonts w:hint="cs"/>
          <w:cs/>
        </w:rPr>
        <w:t>ไอดี</w:t>
      </w:r>
      <w:r w:rsidR="00302F92">
        <w:rPr>
          <w:rFonts w:hint="cs"/>
          <w:cs/>
        </w:rPr>
        <w:t>ไลน์</w:t>
      </w:r>
      <w:r w:rsidR="00A14503">
        <w:rPr>
          <w:rFonts w:hint="cs"/>
          <w:cs/>
        </w:rPr>
        <w:t>ของเจ้าหน้าที่เป็นต้น</w:t>
      </w:r>
      <w:r w:rsidR="00302F92">
        <w:rPr>
          <w:rFonts w:hint="cs"/>
          <w:cs/>
        </w:rPr>
        <w:t xml:space="preserve"> เป็นต้น</w:t>
      </w:r>
    </w:p>
    <w:p w14:paraId="092A5EBB" w14:textId="7FA5AD80" w:rsidR="00401B7C" w:rsidRPr="006F5FF4" w:rsidRDefault="00401B7C" w:rsidP="00B07300">
      <w:pPr>
        <w:pStyle w:val="5"/>
      </w:pPr>
      <w:r>
        <w:rPr>
          <w:rFonts w:hint="cs"/>
          <w:cs/>
        </w:rPr>
        <w:t xml:space="preserve">การลบข้อมูล </w:t>
      </w:r>
      <w:r w:rsidR="00A14503">
        <w:rPr>
          <w:rFonts w:hint="cs"/>
          <w:cs/>
        </w:rPr>
        <w:t>เจ้าหน้าที่</w:t>
      </w:r>
      <w:r>
        <w:rPr>
          <w:rFonts w:hint="cs"/>
          <w:cs/>
        </w:rPr>
        <w:t xml:space="preserve">สามารถลบข้อมูลต่าง ๆ ได้ ข้อมูลผู้ใช้งาน </w:t>
      </w:r>
      <w:r w:rsidR="00A14503">
        <w:rPr>
          <w:rFonts w:hint="cs"/>
          <w:cs/>
        </w:rPr>
        <w:t>สถานะ</w:t>
      </w:r>
      <w:r w:rsidR="0094418B">
        <w:rPr>
          <w:rFonts w:hint="cs"/>
          <w:cs/>
        </w:rPr>
        <w:t xml:space="preserve">ของนักศึกษา </w:t>
      </w:r>
      <w:r w:rsidR="000D0070">
        <w:rPr>
          <w:rFonts w:hint="cs"/>
          <w:cs/>
        </w:rPr>
        <w:t>เบอร์โทรศัพท์ของเจ้าหน้าที่ ไอดีไลน์ของเจ้าหน้าที่</w:t>
      </w:r>
      <w:r w:rsidR="001F5065">
        <w:rPr>
          <w:rFonts w:hint="cs"/>
          <w:cs/>
        </w:rPr>
        <w:t xml:space="preserve"> เป็นต้น</w:t>
      </w:r>
    </w:p>
    <w:p w14:paraId="3980D42C" w14:textId="749BD368" w:rsidR="00401B7C" w:rsidRPr="00E64059" w:rsidRDefault="00401B7C" w:rsidP="00B07300">
      <w:pPr>
        <w:pStyle w:val="5"/>
      </w:pPr>
      <w:r>
        <w:rPr>
          <w:rFonts w:hint="cs"/>
          <w:cs/>
        </w:rPr>
        <w:t>การ</w:t>
      </w:r>
      <w:r w:rsidR="001F5065">
        <w:rPr>
          <w:rFonts w:hint="cs"/>
          <w:cs/>
        </w:rPr>
        <w:t xml:space="preserve">เพิ่มเอกสาร </w:t>
      </w:r>
      <w:r w:rsidR="001F5065">
        <w:t xml:space="preserve">PDF </w:t>
      </w:r>
      <w:r>
        <w:rPr>
          <w:rFonts w:hint="cs"/>
          <w:cs/>
        </w:rPr>
        <w:t xml:space="preserve"> ผู้ดูแลระบบสามารถ</w:t>
      </w:r>
      <w:r w:rsidR="001F5065">
        <w:rPr>
          <w:rFonts w:hint="cs"/>
          <w:cs/>
        </w:rPr>
        <w:t>เพิ่ม</w:t>
      </w:r>
      <w:r>
        <w:rPr>
          <w:rFonts w:hint="cs"/>
          <w:cs/>
        </w:rPr>
        <w:t>เอกสาร</w:t>
      </w:r>
      <w:r w:rsidR="001F5065">
        <w:rPr>
          <w:rFonts w:hint="cs"/>
          <w:cs/>
        </w:rPr>
        <w:t xml:space="preserve"> </w:t>
      </w:r>
      <w:r w:rsidR="001F5065">
        <w:t xml:space="preserve">PDF </w:t>
      </w:r>
      <w:r>
        <w:rPr>
          <w:rFonts w:hint="cs"/>
          <w:cs/>
        </w:rPr>
        <w:t>ได้โดยแต่ละ</w:t>
      </w:r>
      <w:r w:rsidR="00E72F6F">
        <w:rPr>
          <w:rFonts w:hint="cs"/>
          <w:cs/>
        </w:rPr>
        <w:t>ไฟล์จะถูกนำไปแสดงผลให้กับผู้ใช้งานเป็นต้น</w:t>
      </w:r>
      <w:r>
        <w:rPr>
          <w:rFonts w:hint="cs"/>
          <w:cs/>
        </w:rPr>
        <w:t xml:space="preserve"> </w:t>
      </w:r>
    </w:p>
    <w:p w14:paraId="1E586438" w14:textId="1E7B3AB4" w:rsidR="00401B7C" w:rsidRPr="00E64059" w:rsidRDefault="00401B7C" w:rsidP="00401B7C">
      <w:pPr>
        <w:pStyle w:val="4"/>
        <w:ind w:firstLine="652"/>
      </w:pPr>
      <w:r>
        <w:rPr>
          <w:rFonts w:hint="cs"/>
          <w:cs/>
        </w:rPr>
        <w:t>รายละเอียดของ</w:t>
      </w:r>
      <w:r w:rsidR="00054FEC">
        <w:rPr>
          <w:rFonts w:hint="cs"/>
          <w:cs/>
        </w:rPr>
        <w:t>นักศึกษา</w:t>
      </w:r>
    </w:p>
    <w:p w14:paraId="5C60A944" w14:textId="69FD0567" w:rsidR="00E72F6F" w:rsidRPr="00E72F6F" w:rsidRDefault="00E72F6F" w:rsidP="00B07300">
      <w:pPr>
        <w:pStyle w:val="5"/>
      </w:pPr>
      <w:r w:rsidRPr="00E72F6F">
        <w:rPr>
          <w:cs/>
        </w:rPr>
        <w:t>ส่วนของพลิ</w:t>
      </w:r>
      <w:proofErr w:type="spellStart"/>
      <w:r w:rsidRPr="00E72F6F">
        <w:rPr>
          <w:cs/>
        </w:rPr>
        <w:t>เค</w:t>
      </w:r>
      <w:proofErr w:type="spellEnd"/>
      <w:r w:rsidRPr="00E72F6F">
        <w:rPr>
          <w:cs/>
        </w:rPr>
        <w:t>ชันสามารถ</w:t>
      </w:r>
      <w:r w:rsidR="00A4376E">
        <w:rPr>
          <w:rFonts w:hint="cs"/>
          <w:cs/>
        </w:rPr>
        <w:t>ใช้</w:t>
      </w:r>
      <w:r w:rsidR="00133289">
        <w:rPr>
          <w:rFonts w:hint="cs"/>
          <w:cs/>
        </w:rPr>
        <w:t>งาน</w:t>
      </w:r>
      <w:r w:rsidRPr="00E72F6F">
        <w:rPr>
          <w:cs/>
        </w:rPr>
        <w:t>ได้ทั้ง</w:t>
      </w:r>
      <w:r w:rsidR="00133289" w:rsidRPr="00133289">
        <w:t xml:space="preserve"> </w:t>
      </w:r>
      <w:r w:rsidRPr="00E72F6F">
        <w:t xml:space="preserve">Android </w:t>
      </w:r>
      <w:r w:rsidRPr="00E72F6F">
        <w:rPr>
          <w:cs/>
        </w:rPr>
        <w:t xml:space="preserve">และ </w:t>
      </w:r>
      <w:r w:rsidR="00133289" w:rsidRPr="00E72F6F">
        <w:t>IOS</w:t>
      </w:r>
    </w:p>
    <w:p w14:paraId="450FA23C" w14:textId="59E5BA0D" w:rsidR="00401B7C" w:rsidRDefault="00401B7C" w:rsidP="00B07300">
      <w:pPr>
        <w:pStyle w:val="5"/>
      </w:pPr>
      <w:r>
        <w:rPr>
          <w:rFonts w:hint="cs"/>
          <w:cs/>
        </w:rPr>
        <w:t>การเข้าสู่ระบบ ผู้ใช้งานสามารถเข้าสู่ระบบเพื่อทำการ</w:t>
      </w:r>
      <w:r w:rsidR="00E72F6F">
        <w:rPr>
          <w:rFonts w:hint="cs"/>
          <w:cs/>
        </w:rPr>
        <w:t>เข้าใช้งานแอพพลิเคชั่น</w:t>
      </w:r>
      <w:r w:rsidR="00E41732">
        <w:rPr>
          <w:rFonts w:hint="cs"/>
          <w:cs/>
        </w:rPr>
        <w:t>โดยใช้อีเมล์นักศึกษาในการเข้าสู้ระบบ</w:t>
      </w:r>
    </w:p>
    <w:p w14:paraId="03CFC113" w14:textId="45C539FD" w:rsidR="00401B7C" w:rsidRDefault="00401B7C" w:rsidP="00B07300">
      <w:pPr>
        <w:pStyle w:val="5"/>
      </w:pPr>
      <w:r>
        <w:rPr>
          <w:rFonts w:hint="cs"/>
          <w:cs/>
        </w:rPr>
        <w:t xml:space="preserve">ข้อมูลส่วนตัว ผู้ใช้งานสามารถแก้ไขข้อมูลส่วนตัวได้ </w:t>
      </w:r>
      <w:r w:rsidR="00760077">
        <w:rPr>
          <w:rFonts w:hint="cs"/>
          <w:cs/>
        </w:rPr>
        <w:t>เช่น ที่อยู่ เบอร์โทรศัพท์  เป็นต้น</w:t>
      </w:r>
    </w:p>
    <w:p w14:paraId="542EB13F" w14:textId="77E7A1D7" w:rsidR="00401B7C" w:rsidRDefault="00760077" w:rsidP="00B07300">
      <w:pPr>
        <w:pStyle w:val="5"/>
      </w:pPr>
      <w:r>
        <w:rPr>
          <w:rFonts w:hint="cs"/>
          <w:cs/>
        </w:rPr>
        <w:t>สถานะ</w:t>
      </w:r>
      <w:r w:rsidR="00401B7C">
        <w:rPr>
          <w:rFonts w:hint="cs"/>
          <w:cs/>
        </w:rPr>
        <w:t xml:space="preserve"> เมื่อผู้ใช้งาน</w:t>
      </w:r>
      <w:r>
        <w:rPr>
          <w:rFonts w:hint="cs"/>
          <w:cs/>
        </w:rPr>
        <w:t>เข้าสู่ระบบระบบจะแสดงสถานะ</w:t>
      </w:r>
      <w:r w:rsidR="00876105">
        <w:rPr>
          <w:rFonts w:hint="cs"/>
          <w:cs/>
        </w:rPr>
        <w:t>ปกติหากผู้ใช้งานต้องการเปลี่ยนสถานะจะต้องทำการ</w:t>
      </w:r>
      <w:r w:rsidR="005153B4">
        <w:rPr>
          <w:rFonts w:hint="cs"/>
          <w:cs/>
        </w:rPr>
        <w:t>ขอการเปลี่ยนสถานะไปยังเจ้าหน้าที่</w:t>
      </w:r>
    </w:p>
    <w:p w14:paraId="1E529255" w14:textId="07B80830" w:rsidR="00401B7C" w:rsidRPr="00E64059" w:rsidRDefault="005153B4" w:rsidP="00B07300">
      <w:pPr>
        <w:pStyle w:val="5"/>
      </w:pPr>
      <w:r>
        <w:rPr>
          <w:rFonts w:hint="cs"/>
          <w:cs/>
        </w:rPr>
        <w:t xml:space="preserve">ดูเอกสารเกี่ยวกับโควิด </w:t>
      </w:r>
      <w:r>
        <w:t xml:space="preserve">19 </w:t>
      </w:r>
      <w:r w:rsidR="00401B7C">
        <w:rPr>
          <w:rFonts w:hint="cs"/>
          <w:cs/>
        </w:rPr>
        <w:t xml:space="preserve"> ผู้ใช้งานสามารถ</w:t>
      </w:r>
      <w:r w:rsidR="009C7E59" w:rsidRPr="009C7E59">
        <w:rPr>
          <w:cs/>
        </w:rPr>
        <w:t xml:space="preserve">ดูข้อมูลที่เกี่ยวกับโควิด </w:t>
      </w:r>
      <w:r w:rsidR="009C7E59" w:rsidRPr="009C7E59">
        <w:t xml:space="preserve">19 </w:t>
      </w:r>
      <w:r w:rsidR="009C7E59" w:rsidRPr="009C7E59">
        <w:rPr>
          <w:cs/>
        </w:rPr>
        <w:t xml:space="preserve">ในลักษณะของ </w:t>
      </w:r>
      <w:r w:rsidR="009C7E59" w:rsidRPr="009C7E59">
        <w:t xml:space="preserve">PDF </w:t>
      </w:r>
      <w:r w:rsidR="009C7E59" w:rsidRPr="009C7E59">
        <w:rPr>
          <w:cs/>
        </w:rPr>
        <w:t>ไฟล์</w:t>
      </w:r>
    </w:p>
    <w:p w14:paraId="60C4958D" w14:textId="77777777" w:rsidR="00401B7C" w:rsidRDefault="00401B7C" w:rsidP="00707B1A">
      <w:pPr>
        <w:pStyle w:val="3"/>
      </w:pPr>
      <w:r>
        <w:rPr>
          <w:rFonts w:hint="cs"/>
          <w:cs/>
        </w:rPr>
        <w:t>วิเคราะห์ระบบ</w:t>
      </w:r>
    </w:p>
    <w:p w14:paraId="70AA37C8" w14:textId="6B60BCCE" w:rsidR="00401B7C" w:rsidRPr="00576DF7" w:rsidRDefault="00401B7C" w:rsidP="00401B7C">
      <w:pPr>
        <w:tabs>
          <w:tab w:val="left" w:pos="993"/>
        </w:tabs>
      </w:pPr>
      <w:r w:rsidRPr="00576DF7">
        <w:rPr>
          <w:cs/>
        </w:rPr>
        <w:tab/>
      </w:r>
      <w:r w:rsidRPr="00576DF7">
        <w:rPr>
          <w:rFonts w:hint="cs"/>
          <w:cs/>
        </w:rPr>
        <w:t>ในการ</w:t>
      </w:r>
      <w:r w:rsidR="00576DF7" w:rsidRPr="00576DF7">
        <w:rPr>
          <w:cs/>
        </w:rPr>
        <w:t>พัฒนาแอปติดตามการกักตัวของนักศึกษามหาวิทยาลัยเทคโนโลยีพระจอมเกล้าพระนครเหนือ</w:t>
      </w:r>
      <w:r w:rsidRPr="00576DF7">
        <w:rPr>
          <w:rFonts w:hint="cs"/>
          <w:cs/>
        </w:rPr>
        <w:t>ผู้จัดทำได้วิเคราะห์ระบบต่าง ๆ โดยแบ่งการใช้งานออก</w:t>
      </w:r>
      <w:r w:rsidR="002D556F" w:rsidRPr="00576DF7">
        <w:rPr>
          <w:rFonts w:hint="cs"/>
          <w:cs/>
        </w:rPr>
        <w:t xml:space="preserve"> </w:t>
      </w:r>
      <w:r w:rsidRPr="00576DF7">
        <w:rPr>
          <w:rFonts w:hint="cs"/>
          <w:cs/>
        </w:rPr>
        <w:t>ดังนี้</w:t>
      </w:r>
    </w:p>
    <w:p w14:paraId="4D2AF3A2" w14:textId="4BD0315E" w:rsidR="00401B7C" w:rsidRDefault="00401B7C" w:rsidP="00401B7C">
      <w:pPr>
        <w:ind w:firstLine="993"/>
      </w:pPr>
      <w:r>
        <w:rPr>
          <w:rFonts w:hint="cs"/>
          <w:cs/>
        </w:rPr>
        <w:t>ระบบสำหรับ</w:t>
      </w:r>
      <w:r w:rsidR="0097041C">
        <w:rPr>
          <w:rFonts w:hint="cs"/>
          <w:cs/>
        </w:rPr>
        <w:t>เจ้าหน้าที่</w:t>
      </w:r>
    </w:p>
    <w:p w14:paraId="03D170FC" w14:textId="77777777" w:rsidR="00401B7C" w:rsidRPr="00E17D88" w:rsidRDefault="00401B7C" w:rsidP="00401B7C">
      <w:pPr>
        <w:ind w:firstLine="1701"/>
        <w:rPr>
          <w:cs/>
        </w:rPr>
      </w:pPr>
      <w:r>
        <w:rPr>
          <w:rFonts w:hint="cs"/>
          <w:cs/>
        </w:rPr>
        <w:t>1) ระบบลงชื่อเข้าใช้งาน</w:t>
      </w:r>
    </w:p>
    <w:p w14:paraId="2960D89F" w14:textId="1D12886A" w:rsidR="006978B2" w:rsidRDefault="00401B7C" w:rsidP="00401B7C">
      <w:pPr>
        <w:ind w:firstLine="1701"/>
      </w:pPr>
      <w:bookmarkStart w:id="53" w:name="_Hlk69588188"/>
      <w:r>
        <w:rPr>
          <w:rFonts w:hint="cs"/>
          <w:cs/>
        </w:rPr>
        <w:t xml:space="preserve">2) </w:t>
      </w:r>
      <w:bookmarkStart w:id="54" w:name="_Hlk69588224"/>
      <w:bookmarkEnd w:id="53"/>
      <w:r w:rsidR="006978B2" w:rsidRPr="006978B2">
        <w:rPr>
          <w:cs/>
        </w:rPr>
        <w:t>ระบบการเข้าถึงข้อมูลเจ้าหน้าที่</w:t>
      </w:r>
      <w:r w:rsidR="00B47D32">
        <w:t xml:space="preserve">  </w:t>
      </w:r>
    </w:p>
    <w:p w14:paraId="2AF6EE4A" w14:textId="6773C4D2" w:rsidR="00401B7C" w:rsidRDefault="00401B7C" w:rsidP="00401B7C">
      <w:pPr>
        <w:ind w:firstLine="1701"/>
      </w:pPr>
      <w:r>
        <w:rPr>
          <w:rFonts w:hint="cs"/>
          <w:cs/>
        </w:rPr>
        <w:t xml:space="preserve">3) </w:t>
      </w:r>
      <w:r w:rsidR="009378D9" w:rsidRPr="009378D9">
        <w:rPr>
          <w:cs/>
        </w:rPr>
        <w:t>ระบบแจ้งเตือน</w:t>
      </w:r>
    </w:p>
    <w:p w14:paraId="5E206333" w14:textId="6BE2E021" w:rsidR="00401B7C" w:rsidRPr="007E7F95" w:rsidRDefault="00401B7C" w:rsidP="00401B7C">
      <w:pPr>
        <w:ind w:firstLine="1701"/>
      </w:pPr>
      <w:bookmarkStart w:id="55" w:name="_Hlk69588246"/>
      <w:bookmarkEnd w:id="54"/>
      <w:r>
        <w:rPr>
          <w:rFonts w:hint="cs"/>
          <w:cs/>
        </w:rPr>
        <w:t xml:space="preserve">4) </w:t>
      </w:r>
      <w:bookmarkEnd w:id="55"/>
      <w:r w:rsidR="003E75A1" w:rsidRPr="003E75A1">
        <w:rPr>
          <w:cs/>
        </w:rPr>
        <w:t>ระบบตรวจสอบ-ปรับปรุงข้อมูล</w:t>
      </w:r>
    </w:p>
    <w:p w14:paraId="1B8A7EF6" w14:textId="39971C30" w:rsidR="00401B7C" w:rsidRDefault="00401B7C" w:rsidP="00401B7C">
      <w:pPr>
        <w:ind w:firstLine="993"/>
      </w:pPr>
      <w:r>
        <w:rPr>
          <w:rFonts w:hint="cs"/>
          <w:cs/>
        </w:rPr>
        <w:t>ระบบสำหรับ</w:t>
      </w:r>
      <w:r w:rsidR="0097041C">
        <w:rPr>
          <w:rFonts w:hint="cs"/>
          <w:cs/>
        </w:rPr>
        <w:t>นักศึกษา</w:t>
      </w:r>
    </w:p>
    <w:p w14:paraId="2B355845" w14:textId="77777777" w:rsidR="00401B7C" w:rsidRDefault="00401B7C" w:rsidP="00401B7C">
      <w:pPr>
        <w:ind w:firstLine="1701"/>
      </w:pPr>
      <w:r>
        <w:rPr>
          <w:rFonts w:hint="cs"/>
          <w:cs/>
        </w:rPr>
        <w:t xml:space="preserve">1) </w:t>
      </w:r>
      <w:r>
        <w:rPr>
          <w:cs/>
        </w:rPr>
        <w:t>ระบบลงชื่อเข้าใช้งาน</w:t>
      </w:r>
    </w:p>
    <w:p w14:paraId="38880BAF" w14:textId="2EEFBB9A" w:rsidR="00401B7C" w:rsidRDefault="00401B7C" w:rsidP="00401B7C">
      <w:pPr>
        <w:ind w:firstLine="1701"/>
      </w:pPr>
      <w:bookmarkStart w:id="56" w:name="_Hlk69588268"/>
      <w:r>
        <w:rPr>
          <w:rFonts w:hint="cs"/>
          <w:cs/>
        </w:rPr>
        <w:t xml:space="preserve">2) </w:t>
      </w:r>
      <w:r w:rsidR="007D2828" w:rsidRPr="007D2828">
        <w:rPr>
          <w:cs/>
        </w:rPr>
        <w:t>ระบบการเข้าถึงข้อมูลของนักศึกษา</w:t>
      </w:r>
    </w:p>
    <w:p w14:paraId="56351064" w14:textId="52C79EDA" w:rsidR="00401B7C" w:rsidRPr="001C62F0" w:rsidRDefault="00401B7C" w:rsidP="00401B7C">
      <w:pPr>
        <w:ind w:firstLine="1701"/>
      </w:pPr>
      <w:bookmarkStart w:id="57" w:name="_Hlk69588297"/>
      <w:bookmarkEnd w:id="56"/>
      <w:r>
        <w:rPr>
          <w:rFonts w:hint="cs"/>
          <w:cs/>
        </w:rPr>
        <w:t xml:space="preserve">3) </w:t>
      </w:r>
      <w:r w:rsidR="00E13628" w:rsidRPr="00E13628">
        <w:rPr>
          <w:cs/>
        </w:rPr>
        <w:t>ระบบ</w:t>
      </w:r>
      <w:r w:rsidR="00375ACC">
        <w:rPr>
          <w:rFonts w:hint="cs"/>
          <w:cs/>
        </w:rPr>
        <w:t>ก</w:t>
      </w:r>
      <w:r w:rsidR="00CA6628">
        <w:rPr>
          <w:rFonts w:hint="cs"/>
          <w:cs/>
        </w:rPr>
        <w:t>ั</w:t>
      </w:r>
      <w:r w:rsidR="00375ACC">
        <w:rPr>
          <w:rFonts w:hint="cs"/>
          <w:cs/>
        </w:rPr>
        <w:t>กตัว</w:t>
      </w:r>
    </w:p>
    <w:p w14:paraId="4CC2A1AC" w14:textId="7E7E87A3" w:rsidR="00401B7C" w:rsidRPr="00570CE6" w:rsidRDefault="00401B7C" w:rsidP="00401B7C">
      <w:pPr>
        <w:ind w:firstLine="1701"/>
      </w:pPr>
      <w:bookmarkStart w:id="58" w:name="_Hlk69588316"/>
      <w:bookmarkEnd w:id="57"/>
      <w:r>
        <w:rPr>
          <w:rFonts w:hint="cs"/>
          <w:cs/>
        </w:rPr>
        <w:t>4) ระบบ</w:t>
      </w:r>
      <w:bookmarkEnd w:id="58"/>
      <w:r w:rsidR="00375ACC">
        <w:rPr>
          <w:rFonts w:hint="cs"/>
          <w:cs/>
        </w:rPr>
        <w:t>ติดเชื้อ</w:t>
      </w:r>
    </w:p>
    <w:p w14:paraId="61C1190D" w14:textId="77777777" w:rsidR="00401B7C" w:rsidRDefault="00401B7C" w:rsidP="00A82DCC">
      <w:pPr>
        <w:pStyle w:val="2"/>
      </w:pPr>
      <w:bookmarkStart w:id="59" w:name="_Toc70508785"/>
      <w:bookmarkStart w:id="60" w:name="_Toc70514031"/>
      <w:bookmarkStart w:id="61" w:name="_Toc72270029"/>
      <w:r>
        <w:rPr>
          <w:rFonts w:hint="cs"/>
          <w:cs/>
        </w:rPr>
        <w:lastRenderedPageBreak/>
        <w:t>ออกแบบระบบ</w:t>
      </w:r>
      <w:bookmarkEnd w:id="59"/>
      <w:bookmarkEnd w:id="60"/>
      <w:bookmarkEnd w:id="61"/>
    </w:p>
    <w:p w14:paraId="47EAF232" w14:textId="77777777" w:rsidR="00401B7C" w:rsidRDefault="00401B7C" w:rsidP="00707B1A">
      <w:pPr>
        <w:pStyle w:val="3"/>
      </w:pPr>
      <w:r w:rsidRPr="00CE1316">
        <w:rPr>
          <w:cs/>
        </w:rPr>
        <w:t>สถาปัตยกรรมระบบ</w:t>
      </w:r>
    </w:p>
    <w:p w14:paraId="10AD5323" w14:textId="2DCC1DCA" w:rsidR="00825DB4" w:rsidRPr="00A25C0F" w:rsidRDefault="00401B7C" w:rsidP="00195559">
      <w:pPr>
        <w:tabs>
          <w:tab w:val="left" w:pos="993"/>
        </w:tabs>
        <w:ind w:firstLine="0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แสดงถึงขั้นตอนการเรียกใช้ข้อมูล เมื่อมีการเข้าใช้งานระบบจากอุปกรณ์ต่าง ๆ เริ่มต้นที่การเข้าถึงด้วย </w:t>
      </w:r>
      <w:r>
        <w:t>URL</w:t>
      </w:r>
      <w:r>
        <w:rPr>
          <w:rFonts w:hint="cs"/>
          <w:cs/>
        </w:rPr>
        <w:t xml:space="preserve"> โดย</w:t>
      </w:r>
      <w:r>
        <w:t xml:space="preserve"> Internet </w:t>
      </w:r>
      <w:r>
        <w:rPr>
          <w:rFonts w:hint="cs"/>
          <w:cs/>
        </w:rPr>
        <w:t xml:space="preserve">เป็นตัวกลางในการรับส่งข้อมูล และเรียกใช้ฟังก์ชันต่าง ๆ </w:t>
      </w:r>
      <w:r w:rsidR="002274E0">
        <w:rPr>
          <w:cs/>
        </w:rPr>
        <w:br w:type="textWrapping" w:clear="all"/>
      </w:r>
      <w:r>
        <w:rPr>
          <w:rFonts w:hint="cs"/>
          <w:cs/>
        </w:rPr>
        <w:t xml:space="preserve">ซึ่งข้อมูลและฟังก์ชันทั้งหมดของระบบจะถูกจัดเก็บไว้ที่ </w:t>
      </w:r>
      <w:r w:rsidR="00195559">
        <w:rPr>
          <w:rFonts w:hint="cs"/>
          <w:cs/>
        </w:rPr>
        <w:t>ฐานข้อมูล</w:t>
      </w:r>
      <w:r>
        <w:rPr>
          <w:rFonts w:hint="cs"/>
          <w:cs/>
        </w:rPr>
        <w:t xml:space="preserve"> รวมถึงการ</w:t>
      </w:r>
      <w:r w:rsidR="00195559">
        <w:rPr>
          <w:rFonts w:hint="cs"/>
          <w:cs/>
        </w:rPr>
        <w:t>ขอเปลี่ยนสถานะ</w:t>
      </w:r>
      <w:r>
        <w:rPr>
          <w:rFonts w:hint="cs"/>
          <w:cs/>
        </w:rPr>
        <w:t xml:space="preserve"> โดยฐานข้อมูลที่นำมาใช้คือ</w:t>
      </w:r>
      <w:r w:rsidR="00195559">
        <w:rPr>
          <w:rFonts w:hint="cs"/>
          <w:cs/>
        </w:rPr>
        <w:t xml:space="preserve">  </w:t>
      </w:r>
      <w:r w:rsidR="00195559" w:rsidRPr="00195559">
        <w:t>Firebase</w:t>
      </w:r>
      <w:r>
        <w:rPr>
          <w:rFonts w:hint="cs"/>
          <w:cs/>
        </w:rPr>
        <w:t xml:space="preserve"> ซึ่ง</w:t>
      </w:r>
      <w:proofErr w:type="spellStart"/>
      <w:r w:rsidR="00195559">
        <w:rPr>
          <w:rFonts w:hint="cs"/>
          <w:cs/>
        </w:rPr>
        <w:t>แอปพลิเคชั่น</w:t>
      </w:r>
      <w:proofErr w:type="spellEnd"/>
      <w:r>
        <w:rPr>
          <w:rFonts w:hint="cs"/>
          <w:cs/>
        </w:rPr>
        <w:t xml:space="preserve">จะทำการติดต่อกับฐานข้อมูลของ </w:t>
      </w:r>
      <w:r w:rsidR="00195559" w:rsidRPr="00195559">
        <w:t>Firebase</w:t>
      </w:r>
      <w:r>
        <w:t xml:space="preserve"> </w:t>
      </w:r>
      <w:r>
        <w:rPr>
          <w:rFonts w:hint="cs"/>
          <w:cs/>
        </w:rPr>
        <w:t>มาประมวลผลกับคำร้องขอของผู้ใช้งาน เมื่อประมวลผลแล้วจะทำการส่งข้อมูลที่ผู้ใช้งานต้องการกลับไปยัง</w:t>
      </w:r>
      <w:proofErr w:type="spellStart"/>
      <w:r w:rsidR="00195559">
        <w:rPr>
          <w:rFonts w:hint="cs"/>
          <w:cs/>
        </w:rPr>
        <w:t>แอปพลิเคชั่น</w:t>
      </w:r>
      <w:proofErr w:type="spellEnd"/>
      <w:r>
        <w:rPr>
          <w:rFonts w:hint="cs"/>
          <w:cs/>
        </w:rPr>
        <w:t xml:space="preserve"> หรืออุปกรณ์ที่ใช้งานอยู่ในขณะนั้น</w:t>
      </w:r>
    </w:p>
    <w:p w14:paraId="769958A3" w14:textId="774784D1" w:rsidR="00375ACC" w:rsidRPr="00375ACC" w:rsidRDefault="00401B7C" w:rsidP="00707B1A">
      <w:pPr>
        <w:pStyle w:val="3"/>
      </w:pPr>
      <w:r>
        <w:t xml:space="preserve">Use Case Diagram </w:t>
      </w:r>
      <w:r>
        <w:rPr>
          <w:rFonts w:hint="cs"/>
          <w:cs/>
        </w:rPr>
        <w:t>สำหรับอธิบายการทำงานแต่ละระบบ</w:t>
      </w:r>
    </w:p>
    <w:p w14:paraId="11638562" w14:textId="3A66CC6E" w:rsidR="00401B7C" w:rsidRPr="00E17D88" w:rsidRDefault="00401B7C" w:rsidP="00401B7C">
      <w:pPr>
        <w:pStyle w:val="9"/>
      </w:pPr>
      <w:bookmarkStart w:id="62" w:name="_Toc70514044"/>
      <w:bookmarkStart w:id="63" w:name="_Toc72235416"/>
      <w:r>
        <w:rPr>
          <w:rFonts w:hint="cs"/>
          <w:cs/>
        </w:rPr>
        <w:t xml:space="preserve">ส่วนประกอบของ </w:t>
      </w:r>
      <w:r>
        <w:t>Use Case Diagram</w:t>
      </w:r>
      <w:bookmarkEnd w:id="62"/>
      <w:bookmarkEnd w:id="63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01B7C" w14:paraId="5853CF57" w14:textId="77777777" w:rsidTr="00321AB3">
        <w:trPr>
          <w:trHeight w:val="518"/>
        </w:trPr>
        <w:tc>
          <w:tcPr>
            <w:tcW w:w="4148" w:type="dxa"/>
          </w:tcPr>
          <w:p w14:paraId="3200B38E" w14:textId="77777777" w:rsidR="00401B7C" w:rsidRPr="00E17D88" w:rsidRDefault="00401B7C" w:rsidP="00321AB3">
            <w:pPr>
              <w:jc w:val="center"/>
            </w:pPr>
            <w:r w:rsidRPr="00E17D88">
              <w:rPr>
                <w:rFonts w:hint="cs"/>
                <w:cs/>
              </w:rPr>
              <w:t>สัญลักษณ์</w:t>
            </w:r>
          </w:p>
        </w:tc>
        <w:tc>
          <w:tcPr>
            <w:tcW w:w="4148" w:type="dxa"/>
          </w:tcPr>
          <w:p w14:paraId="5FF515D7" w14:textId="77777777" w:rsidR="00401B7C" w:rsidRPr="00E17D88" w:rsidRDefault="00401B7C" w:rsidP="00321AB3">
            <w:pPr>
              <w:jc w:val="center"/>
            </w:pPr>
            <w:r w:rsidRPr="00E17D88">
              <w:rPr>
                <w:rFonts w:hint="cs"/>
                <w:cs/>
              </w:rPr>
              <w:t>ความหมาย</w:t>
            </w:r>
          </w:p>
        </w:tc>
      </w:tr>
      <w:tr w:rsidR="00401B7C" w14:paraId="2B0D872D" w14:textId="77777777" w:rsidTr="00321AB3">
        <w:trPr>
          <w:trHeight w:val="1328"/>
        </w:trPr>
        <w:tc>
          <w:tcPr>
            <w:tcW w:w="4148" w:type="dxa"/>
          </w:tcPr>
          <w:p w14:paraId="22462E93" w14:textId="77777777" w:rsidR="00401B7C" w:rsidRDefault="00401B7C" w:rsidP="00321AB3">
            <w:r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0" locked="0" layoutInCell="1" allowOverlap="1" wp14:anchorId="67828F2D" wp14:editId="16BBA27E">
                      <wp:simplePos x="0" y="0"/>
                      <wp:positionH relativeFrom="column">
                        <wp:posOffset>321650</wp:posOffset>
                      </wp:positionH>
                      <wp:positionV relativeFrom="paragraph">
                        <wp:posOffset>67576</wp:posOffset>
                      </wp:positionV>
                      <wp:extent cx="1828800" cy="648586"/>
                      <wp:effectExtent l="0" t="0" r="19050" b="18415"/>
                      <wp:wrapNone/>
                      <wp:docPr id="8" name="วงรี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28800" cy="648586"/>
                              </a:xfrm>
                              <a:prstGeom prst="ellipse">
                                <a:avLst/>
                              </a:prstGeom>
                              <a:ln w="12700"/>
                              <a:effectLst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oval w14:anchorId="109C6B10" id="วงรี 8" o:spid="_x0000_s1026" style="position:absolute;margin-left:25.35pt;margin-top:5.3pt;width:2in;height:51.05pt;z-index:25165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" fillcolor="white [3201]" strokecolor="black [3200]" strokeweight="1pt"/>
                  </w:pict>
                </mc:Fallback>
              </mc:AlternateContent>
            </w:r>
          </w:p>
        </w:tc>
        <w:tc>
          <w:tcPr>
            <w:tcW w:w="4148" w:type="dxa"/>
          </w:tcPr>
          <w:p w14:paraId="79757B71" w14:textId="77777777" w:rsidR="00401B7C" w:rsidRDefault="00401B7C" w:rsidP="00321AB3">
            <w:pPr>
              <w:rPr>
                <w:cs/>
              </w:rPr>
            </w:pPr>
            <w:r>
              <w:t xml:space="preserve">Use Case </w:t>
            </w:r>
            <w:r>
              <w:rPr>
                <w:rFonts w:hint="cs"/>
                <w:cs/>
              </w:rPr>
              <w:t>คือหน้าที่ที่ระบบต้องทำ</w:t>
            </w:r>
          </w:p>
        </w:tc>
      </w:tr>
      <w:tr w:rsidR="00401B7C" w14:paraId="35F58B5E" w14:textId="77777777" w:rsidTr="00321AB3">
        <w:tc>
          <w:tcPr>
            <w:tcW w:w="4148" w:type="dxa"/>
          </w:tcPr>
          <w:p w14:paraId="41079D31" w14:textId="77777777" w:rsidR="00401B7C" w:rsidRDefault="00401B7C" w:rsidP="00321AB3">
            <w:r>
              <w:rPr>
                <w:noProof/>
              </w:rPr>
              <w:drawing>
                <wp:anchor distT="0" distB="0" distL="114300" distR="114300" simplePos="0" relativeHeight="251658257" behindDoc="0" locked="0" layoutInCell="1" allowOverlap="1" wp14:anchorId="375579E4" wp14:editId="6531E98E">
                  <wp:simplePos x="0" y="0"/>
                  <wp:positionH relativeFrom="column">
                    <wp:posOffset>897418</wp:posOffset>
                  </wp:positionH>
                  <wp:positionV relativeFrom="paragraph">
                    <wp:posOffset>313675</wp:posOffset>
                  </wp:positionV>
                  <wp:extent cx="685800" cy="967740"/>
                  <wp:effectExtent l="0" t="0" r="0" b="3810"/>
                  <wp:wrapSquare wrapText="bothSides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967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48" w:type="dxa"/>
          </w:tcPr>
          <w:p w14:paraId="5C264474" w14:textId="77777777" w:rsidR="00401B7C" w:rsidRDefault="00401B7C" w:rsidP="00321AB3">
            <w:r>
              <w:t xml:space="preserve">Actor </w:t>
            </w:r>
            <w:r>
              <w:rPr>
                <w:rFonts w:hint="cs"/>
                <w:cs/>
              </w:rPr>
              <w:t xml:space="preserve">คือผู้เกี่ยวข้องในระบบ โดยภายในได้แบ่ง </w:t>
            </w:r>
            <w:r>
              <w:t xml:space="preserve">Actor </w:t>
            </w:r>
            <w:r>
              <w:rPr>
                <w:rFonts w:hint="cs"/>
                <w:cs/>
              </w:rPr>
              <w:t xml:space="preserve">ออกเป็น 2 ส่วนคือ </w:t>
            </w:r>
          </w:p>
          <w:p w14:paraId="431D064F" w14:textId="77777777" w:rsidR="00401B7C" w:rsidRDefault="00401B7C" w:rsidP="00321AB3">
            <w:r>
              <w:rPr>
                <w:rFonts w:hint="cs"/>
                <w:cs/>
              </w:rPr>
              <w:t>ผู้ใช้งานระบบ ผู้ที่สามารถเข้าใช้งานได้เพียงส่วนผู้ใช้เท่านั้น</w:t>
            </w:r>
          </w:p>
          <w:p w14:paraId="4B87DB51" w14:textId="77777777" w:rsidR="00401B7C" w:rsidRPr="00E17D88" w:rsidRDefault="00401B7C" w:rsidP="00321AB3">
            <w:pPr>
              <w:rPr>
                <w:cs/>
              </w:rPr>
            </w:pPr>
            <w:r>
              <w:rPr>
                <w:rFonts w:hint="cs"/>
                <w:cs/>
              </w:rPr>
              <w:t>- ผู้ดูแลระบบ ผู้ที่สามารถเข้าใช้งานได้ทุกระบบ</w:t>
            </w:r>
          </w:p>
        </w:tc>
      </w:tr>
      <w:tr w:rsidR="00401B7C" w14:paraId="343115C9" w14:textId="77777777" w:rsidTr="00321AB3">
        <w:tc>
          <w:tcPr>
            <w:tcW w:w="4148" w:type="dxa"/>
          </w:tcPr>
          <w:p w14:paraId="27F05FEE" w14:textId="77777777" w:rsidR="00401B7C" w:rsidRDefault="00401B7C" w:rsidP="00321AB3"/>
          <w:p w14:paraId="4B9CEB93" w14:textId="77777777" w:rsidR="00401B7C" w:rsidRPr="00386E7D" w:rsidRDefault="00401B7C" w:rsidP="00321AB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8" behindDoc="0" locked="0" layoutInCell="1" allowOverlap="1" wp14:anchorId="46D9E299" wp14:editId="2FD6E4A5">
                      <wp:simplePos x="0" y="0"/>
                      <wp:positionH relativeFrom="column">
                        <wp:posOffset>363722</wp:posOffset>
                      </wp:positionH>
                      <wp:positionV relativeFrom="paragraph">
                        <wp:posOffset>107625</wp:posOffset>
                      </wp:positionV>
                      <wp:extent cx="1738512" cy="0"/>
                      <wp:effectExtent l="0" t="0" r="0" b="0"/>
                      <wp:wrapNone/>
                      <wp:docPr id="564" name="ตัวเชื่อมต่อตรง 5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38512" cy="0"/>
                              </a:xfrm>
                              <a:prstGeom prst="line">
                                <a:avLst/>
                              </a:prstGeom>
                              <a:ln w="12700"/>
                              <a:effectLst/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>
                  <w:pict>
                    <v:line w14:anchorId="3865F068" id="ตัวเชื่อมต่อตรง 564" o:spid="_x0000_s1026" style="position:absolute;flip:x y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.65pt,8.45pt" to="165.55pt,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" strokecolor="black [3200]" strokeweight="1pt"/>
                  </w:pict>
                </mc:Fallback>
              </mc:AlternateContent>
            </w:r>
          </w:p>
        </w:tc>
        <w:tc>
          <w:tcPr>
            <w:tcW w:w="4148" w:type="dxa"/>
          </w:tcPr>
          <w:p w14:paraId="5E06567E" w14:textId="77777777" w:rsidR="00401B7C" w:rsidRDefault="00401B7C" w:rsidP="00321AB3">
            <w:pPr>
              <w:rPr>
                <w:cs/>
              </w:rPr>
            </w:pPr>
            <w:r>
              <w:t>Connection</w:t>
            </w:r>
            <w:r>
              <w:rPr>
                <w:rFonts w:hint="cs"/>
                <w:cs/>
              </w:rPr>
              <w:t xml:space="preserve"> คือเช่นเชื่อมละหว่าง </w:t>
            </w:r>
            <w:r>
              <w:t>Actor</w:t>
            </w:r>
            <w:r>
              <w:rPr>
                <w:rFonts w:hint="cs"/>
                <w:cs/>
              </w:rPr>
              <w:t xml:space="preserve"> กับ </w:t>
            </w:r>
            <w:r>
              <w:t xml:space="preserve">Use Case </w:t>
            </w:r>
            <w:r>
              <w:rPr>
                <w:rFonts w:hint="cs"/>
                <w:cs/>
              </w:rPr>
              <w:t xml:space="preserve">สามารถบ่งบอกได้ว่า </w:t>
            </w:r>
            <w:r>
              <w:t>Actor</w:t>
            </w:r>
            <w:r>
              <w:rPr>
                <w:rFonts w:hint="cs"/>
                <w:cs/>
              </w:rPr>
              <w:t xml:space="preserve"> ที่ถูกเชื่อมทำงานส่วนใดบ้าง</w:t>
            </w:r>
          </w:p>
        </w:tc>
      </w:tr>
    </w:tbl>
    <w:p w14:paraId="5A1D9D14" w14:textId="77777777" w:rsidR="00401B7C" w:rsidRDefault="00401B7C" w:rsidP="00401B7C">
      <w:pPr>
        <w:rPr>
          <w:cs/>
        </w:rPr>
      </w:pPr>
    </w:p>
    <w:p w14:paraId="3D1FF909" w14:textId="77777777" w:rsidR="00401B7C" w:rsidRDefault="00401B7C" w:rsidP="00401B7C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0EA18FE9" w14:textId="70C56A47" w:rsidR="00401B7C" w:rsidRDefault="00195559" w:rsidP="00184E45">
      <w:pPr>
        <w:pStyle w:val="a4"/>
      </w:pPr>
      <w:r>
        <w:rPr>
          <w:cs/>
        </w:rPr>
        <w:object w:dxaOrig="10306" w:dyaOrig="10351" w14:anchorId="132C94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55pt;height:417.6pt" o:ole="">
            <v:imagedata r:id="rId27" o:title=""/>
          </v:shape>
          <o:OLEObject Type="Embed" ProgID="Visio.Drawing.15" ShapeID="_x0000_i1025" DrawAspect="Content" ObjectID="_1711585775" r:id="rId28"/>
        </w:object>
      </w:r>
    </w:p>
    <w:p w14:paraId="671A959D" w14:textId="183462F2" w:rsidR="00401B7C" w:rsidRDefault="008F7FFE" w:rsidP="00162A31">
      <w:pPr>
        <w:pStyle w:val="8"/>
      </w:pPr>
      <w:r w:rsidRPr="008F7FFE">
        <w:rPr>
          <w:cs/>
        </w:rPr>
        <w:t>แอปติดตามการกักตัวของนักศึกษามหาวิทยาลัยเทคโนโลยีพระจอมเกล้าพระนครเหนือ</w:t>
      </w:r>
    </w:p>
    <w:p w14:paraId="01EA9C2E" w14:textId="7D5EBB6C" w:rsidR="00401B7C" w:rsidRPr="00F92CFA" w:rsidRDefault="00401B7C" w:rsidP="00401B7C">
      <w:pPr>
        <w:pStyle w:val="9"/>
      </w:pPr>
      <w:bookmarkStart w:id="64" w:name="_Toc70514045"/>
      <w:bookmarkStart w:id="65" w:name="_Toc72235417"/>
      <w:r>
        <w:t xml:space="preserve">Actor </w:t>
      </w:r>
      <w:r>
        <w:rPr>
          <w:rFonts w:hint="cs"/>
          <w:cs/>
        </w:rPr>
        <w:t xml:space="preserve">ใน </w:t>
      </w:r>
      <w:r>
        <w:t>UC000</w:t>
      </w:r>
      <w:bookmarkEnd w:id="64"/>
      <w:bookmarkEnd w:id="65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267AD327" w14:textId="77777777" w:rsidTr="00321AB3">
        <w:tc>
          <w:tcPr>
            <w:tcW w:w="2263" w:type="dxa"/>
          </w:tcPr>
          <w:p w14:paraId="207632A8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7182155F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71242F5D" w14:textId="77777777" w:rsidTr="00321AB3">
        <w:tc>
          <w:tcPr>
            <w:tcW w:w="2263" w:type="dxa"/>
          </w:tcPr>
          <w:p w14:paraId="51033989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03C329B8" w14:textId="08C15764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ผู้เกี่ยวข้องกับระบบงานเป็นผู้ดูแลระบบ</w:t>
            </w:r>
            <w:r>
              <w:t xml:space="preserve"> </w:t>
            </w:r>
            <w:r>
              <w:rPr>
                <w:rFonts w:hint="cs"/>
                <w:cs/>
              </w:rPr>
              <w:t>เช่น</w:t>
            </w:r>
            <w:r w:rsidR="008F7FFE">
              <w:rPr>
                <w:rFonts w:hint="cs"/>
                <w:cs/>
              </w:rPr>
              <w:t>ระบบกักตัว ระบบติดเชื้อระบบแจ้งเตือน ระบบตรวจสอบ</w:t>
            </w:r>
            <w:r w:rsidR="008F7FFE">
              <w:t>-</w:t>
            </w:r>
            <w:r w:rsidR="008F7FFE">
              <w:rPr>
                <w:rFonts w:hint="cs"/>
                <w:cs/>
              </w:rPr>
              <w:t>ปรับปรุงข้อมูล และระบบการเข้าถึงข้อมูลเจ้าหน้าที่เป็นต้น</w:t>
            </w:r>
            <w:r>
              <w:rPr>
                <w:rFonts w:hint="cs"/>
                <w:cs/>
              </w:rPr>
              <w:t>เป็นต้น</w:t>
            </w:r>
          </w:p>
        </w:tc>
      </w:tr>
      <w:tr w:rsidR="00401B7C" w14:paraId="0C690F28" w14:textId="77777777" w:rsidTr="00321AB3">
        <w:tc>
          <w:tcPr>
            <w:tcW w:w="2263" w:type="dxa"/>
          </w:tcPr>
          <w:p w14:paraId="1439F37B" w14:textId="77777777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6033" w:type="dxa"/>
          </w:tcPr>
          <w:p w14:paraId="0E3E705B" w14:textId="4B427F7C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ผู้เกี่ยวข้องกับระบบงานเป็นผู้ใช้งานระบบ</w:t>
            </w:r>
            <w:r w:rsidR="008F7FFE">
              <w:rPr>
                <w:rFonts w:hint="cs"/>
                <w:cs/>
              </w:rPr>
              <w:t>คือ</w:t>
            </w:r>
            <w:r>
              <w:rPr>
                <w:rFonts w:hint="cs"/>
                <w:cs/>
              </w:rPr>
              <w:t>นักศึกษา</w:t>
            </w:r>
            <w:r w:rsidR="008F7FFE">
              <w:rPr>
                <w:rFonts w:hint="cs"/>
                <w:cs/>
              </w:rPr>
              <w:t>ของมหาวิทยาลัยเทคโนโลยีพระจอมเกล้าพระนครเหนือ</w:t>
            </w:r>
          </w:p>
        </w:tc>
      </w:tr>
    </w:tbl>
    <w:p w14:paraId="35771892" w14:textId="77777777" w:rsidR="00401B7C" w:rsidRDefault="00401B7C" w:rsidP="00401B7C">
      <w:pPr>
        <w:rPr>
          <w:cs/>
        </w:rPr>
      </w:pPr>
      <w:r>
        <w:rPr>
          <w:cs/>
        </w:rPr>
        <w:br w:type="page"/>
      </w:r>
    </w:p>
    <w:p w14:paraId="34F664DE" w14:textId="501E592E" w:rsidR="00401B7C" w:rsidRDefault="008F7FFE" w:rsidP="00184E45">
      <w:pPr>
        <w:pStyle w:val="a4"/>
        <w:rPr>
          <w:cs/>
        </w:rPr>
      </w:pPr>
      <w:r>
        <w:rPr>
          <w:cs/>
        </w:rPr>
        <w:object w:dxaOrig="10306" w:dyaOrig="4351" w14:anchorId="798CB5EA">
          <v:shape id="_x0000_i1026" type="#_x0000_t75" style="width:413.55pt;height:174.55pt" o:ole="">
            <v:imagedata r:id="rId29" o:title=""/>
          </v:shape>
          <o:OLEObject Type="Embed" ProgID="Visio.Drawing.15" ShapeID="_x0000_i1026" DrawAspect="Content" ObjectID="_1711585776" r:id="rId30"/>
        </w:object>
      </w:r>
    </w:p>
    <w:p w14:paraId="6B886B97" w14:textId="5CDACC0D" w:rsidR="00401B7C" w:rsidRDefault="00401B7C" w:rsidP="00162A31">
      <w:pPr>
        <w:pStyle w:val="8"/>
      </w:pPr>
      <w:bookmarkStart w:id="66" w:name="_Toc70513792"/>
      <w:bookmarkStart w:id="67" w:name="_Toc71831906"/>
      <w:bookmarkStart w:id="68" w:name="_Toc72265801"/>
      <w:bookmarkStart w:id="69" w:name="_Toc72266113"/>
      <w:r>
        <w:t xml:space="preserve">UC100 </w:t>
      </w:r>
      <w:r>
        <w:rPr>
          <w:rFonts w:hint="cs"/>
          <w:cs/>
        </w:rPr>
        <w:t>แสดงการทำงานของระบบลงชื่อเข้าใช้งาน</w:t>
      </w:r>
      <w:bookmarkEnd w:id="66"/>
      <w:bookmarkEnd w:id="67"/>
      <w:bookmarkEnd w:id="68"/>
      <w:bookmarkEnd w:id="69"/>
    </w:p>
    <w:p w14:paraId="6B9482FA" w14:textId="73E94D24" w:rsidR="00401B7C" w:rsidRDefault="00401B7C" w:rsidP="00401B7C">
      <w:pPr>
        <w:pStyle w:val="9"/>
      </w:pPr>
      <w:bookmarkStart w:id="70" w:name="_Toc70514046"/>
      <w:bookmarkStart w:id="71" w:name="_Toc72235418"/>
      <w:r>
        <w:t xml:space="preserve">Actor </w:t>
      </w:r>
      <w:r>
        <w:rPr>
          <w:rFonts w:hint="cs"/>
          <w:cs/>
        </w:rPr>
        <w:t xml:space="preserve">ใน </w:t>
      </w:r>
      <w:r>
        <w:t>UC100</w:t>
      </w:r>
      <w:bookmarkEnd w:id="70"/>
      <w:bookmarkEnd w:id="71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11AC5F75" w14:textId="77777777" w:rsidTr="00321AB3">
        <w:tc>
          <w:tcPr>
            <w:tcW w:w="2263" w:type="dxa"/>
          </w:tcPr>
          <w:p w14:paraId="3B71AC3A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12E90D35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28C15CEB" w14:textId="77777777" w:rsidTr="00321AB3">
        <w:tc>
          <w:tcPr>
            <w:tcW w:w="2263" w:type="dxa"/>
          </w:tcPr>
          <w:p w14:paraId="1CD6BDA2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7535B72E" w14:textId="77777777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ผู้ดูแลระบบสามารถลงชื่อเข้าใช้งานได้</w:t>
            </w:r>
          </w:p>
        </w:tc>
      </w:tr>
      <w:tr w:rsidR="00401B7C" w14:paraId="251ACCF4" w14:textId="77777777" w:rsidTr="00321AB3">
        <w:tc>
          <w:tcPr>
            <w:tcW w:w="2263" w:type="dxa"/>
          </w:tcPr>
          <w:p w14:paraId="1D166AEE" w14:textId="77777777" w:rsidR="00401B7C" w:rsidRDefault="00401B7C" w:rsidP="00321AB3">
            <w:pPr>
              <w:ind w:firstLine="0"/>
              <w:rPr>
                <w:cs/>
              </w:rPr>
            </w:pPr>
            <w:bookmarkStart w:id="72" w:name="_Hlk97687169"/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6033" w:type="dxa"/>
          </w:tcPr>
          <w:p w14:paraId="0010F1D9" w14:textId="2D96041F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ผู้ใช้งานระบบสามารถลงชื่อเข้าใช้งานได้</w:t>
            </w:r>
          </w:p>
        </w:tc>
      </w:tr>
      <w:bookmarkEnd w:id="72"/>
    </w:tbl>
    <w:p w14:paraId="36CB289A" w14:textId="3BE481A5" w:rsidR="006F4F20" w:rsidRDefault="006F4F20" w:rsidP="00E60B36">
      <w:pPr>
        <w:ind w:firstLine="0"/>
      </w:pPr>
    </w:p>
    <w:p w14:paraId="6C840962" w14:textId="484E6E4F" w:rsidR="00401B7C" w:rsidRPr="008F7FFE" w:rsidRDefault="006F4F20" w:rsidP="00BE5861">
      <w:pPr>
        <w:ind w:firstLine="0"/>
        <w:jc w:val="center"/>
      </w:pPr>
      <w:r>
        <w:rPr>
          <w:cs/>
        </w:rPr>
        <w:object w:dxaOrig="10306" w:dyaOrig="10351" w14:anchorId="6C6AB987">
          <v:shape id="_x0000_i1027" type="#_x0000_t75" style="width:349.05pt;height:350.2pt" o:ole="">
            <v:imagedata r:id="rId31" o:title=""/>
          </v:shape>
          <o:OLEObject Type="Embed" ProgID="Visio.Drawing.15" ShapeID="_x0000_i1027" DrawAspect="Content" ObjectID="_1711585777" r:id="rId32"/>
        </w:object>
      </w:r>
    </w:p>
    <w:p w14:paraId="2068EB4A" w14:textId="54B5B429" w:rsidR="00401B7C" w:rsidRDefault="00401B7C" w:rsidP="00162A31">
      <w:pPr>
        <w:pStyle w:val="8"/>
      </w:pPr>
      <w:bookmarkStart w:id="73" w:name="_Toc70513793"/>
      <w:bookmarkStart w:id="74" w:name="_Toc71831907"/>
      <w:bookmarkStart w:id="75" w:name="_Toc72265802"/>
      <w:bookmarkStart w:id="76" w:name="_Toc72266114"/>
      <w:r>
        <w:t xml:space="preserve">UC200 </w:t>
      </w:r>
      <w:r>
        <w:rPr>
          <w:rFonts w:hint="cs"/>
          <w:cs/>
        </w:rPr>
        <w:t>แสดงการทำงานของระบบ</w:t>
      </w:r>
      <w:bookmarkEnd w:id="73"/>
      <w:bookmarkEnd w:id="74"/>
      <w:bookmarkEnd w:id="75"/>
      <w:bookmarkEnd w:id="76"/>
      <w:r w:rsidR="008F7FFE">
        <w:rPr>
          <w:rFonts w:hint="cs"/>
          <w:cs/>
        </w:rPr>
        <w:t>เข้าถึงข้อมูลของนักศึกษา</w:t>
      </w:r>
    </w:p>
    <w:p w14:paraId="741744EE" w14:textId="72E75AE8" w:rsidR="00401B7C" w:rsidRPr="004204BD" w:rsidRDefault="00401B7C" w:rsidP="00401B7C">
      <w:pPr>
        <w:pStyle w:val="9"/>
      </w:pPr>
      <w:bookmarkStart w:id="77" w:name="_Toc70514047"/>
      <w:bookmarkStart w:id="78" w:name="_Toc72235419"/>
      <w:r>
        <w:t xml:space="preserve">Actor </w:t>
      </w:r>
      <w:r>
        <w:rPr>
          <w:rFonts w:hint="cs"/>
          <w:cs/>
        </w:rPr>
        <w:t xml:space="preserve">ใน </w:t>
      </w:r>
      <w:r>
        <w:t>UC200</w:t>
      </w:r>
      <w:bookmarkEnd w:id="77"/>
      <w:bookmarkEnd w:id="7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577DF4C1" w14:textId="77777777" w:rsidTr="00321AB3">
        <w:tc>
          <w:tcPr>
            <w:tcW w:w="2263" w:type="dxa"/>
          </w:tcPr>
          <w:p w14:paraId="3BBC5081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42692A06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1B92B9D0" w14:textId="77777777" w:rsidTr="00321AB3">
        <w:tc>
          <w:tcPr>
            <w:tcW w:w="2263" w:type="dxa"/>
          </w:tcPr>
          <w:p w14:paraId="16238262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6B4D9D26" w14:textId="50B23D5F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</w:t>
            </w:r>
            <w:r w:rsidR="008F7FFE">
              <w:rPr>
                <w:rFonts w:hint="cs"/>
                <w:cs/>
              </w:rPr>
              <w:t>สามารถเข้าถึงข้อมูลของคู่มือโควิดและประชาสัมพันธ์ สถานที่ตรวจเชื้อ โรงพยาบาลที่อยู่ใกล้ เบอร์สายด่วนและช่องทางการติดต่อ  และสามารถเพิ่ม</w:t>
            </w:r>
            <w:r w:rsidR="00E60B36">
              <w:t>/</w:t>
            </w:r>
            <w:r w:rsidR="008F7FFE">
              <w:rPr>
                <w:rFonts w:hint="cs"/>
                <w:cs/>
              </w:rPr>
              <w:t>ลบคู่มือโควิดและประชาสัมพันธ์</w:t>
            </w:r>
            <w:r>
              <w:rPr>
                <w:rFonts w:hint="cs"/>
                <w:cs/>
              </w:rPr>
              <w:t>ได้</w:t>
            </w:r>
          </w:p>
        </w:tc>
      </w:tr>
      <w:tr w:rsidR="008F7FFE" w14:paraId="393624B3" w14:textId="77777777" w:rsidTr="00321AB3">
        <w:tc>
          <w:tcPr>
            <w:tcW w:w="2263" w:type="dxa"/>
          </w:tcPr>
          <w:p w14:paraId="3193314D" w14:textId="1AD2A804" w:rsidR="008F7FFE" w:rsidRDefault="008F7FFE" w:rsidP="008F7FFE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6033" w:type="dxa"/>
          </w:tcPr>
          <w:p w14:paraId="76D735C1" w14:textId="38991F68" w:rsidR="008F7FFE" w:rsidRDefault="008F7FFE" w:rsidP="008F7FFE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ผู้ใช้งานระบบสามารถ</w:t>
            </w:r>
            <w:r w:rsidR="00E60B36">
              <w:rPr>
                <w:rFonts w:hint="cs"/>
                <w:cs/>
              </w:rPr>
              <w:t xml:space="preserve">เข้าถึงข้อมูลของคู่มือโควิด </w:t>
            </w:r>
            <w:r w:rsidR="00E60B36" w:rsidRPr="00E60B36">
              <w:rPr>
                <w:cs/>
              </w:rPr>
              <w:t>สถานที่ตรวจเชื้อ โรงพยาบาลที่อยู่ใกล้ เบอร์สายด่วนและช่องทางการติดต่อ</w:t>
            </w:r>
            <w:r w:rsidR="00E60B36">
              <w:rPr>
                <w:rFonts w:hint="cs"/>
                <w:cs/>
              </w:rPr>
              <w:t xml:space="preserve"> ผู้ใช้งานสามารถแก้ไขข้อมูลส่วนตัวของตนเองได้</w:t>
            </w:r>
          </w:p>
        </w:tc>
      </w:tr>
    </w:tbl>
    <w:p w14:paraId="7C341D10" w14:textId="64B9342F" w:rsidR="00401B7C" w:rsidRDefault="00E60B36" w:rsidP="00184E45">
      <w:pPr>
        <w:pStyle w:val="a4"/>
      </w:pPr>
      <w:r>
        <w:rPr>
          <w:cs/>
        </w:rPr>
        <w:object w:dxaOrig="10306" w:dyaOrig="10351" w14:anchorId="434685BB">
          <v:shape id="_x0000_i1028" type="#_x0000_t75" style="width:413.55pt;height:417.6pt" o:ole="">
            <v:imagedata r:id="rId33" o:title=""/>
          </v:shape>
          <o:OLEObject Type="Embed" ProgID="Visio.Drawing.15" ShapeID="_x0000_i1028" DrawAspect="Content" ObjectID="_1711585778" r:id="rId34"/>
        </w:object>
      </w:r>
    </w:p>
    <w:p w14:paraId="764BD948" w14:textId="496540E7" w:rsidR="00401B7C" w:rsidRDefault="00401B7C" w:rsidP="00162A31">
      <w:pPr>
        <w:pStyle w:val="8"/>
      </w:pPr>
      <w:bookmarkStart w:id="79" w:name="_Toc70513794"/>
      <w:bookmarkStart w:id="80" w:name="_Toc71831908"/>
      <w:bookmarkStart w:id="81" w:name="_Toc72265803"/>
      <w:bookmarkStart w:id="82" w:name="_Toc72266115"/>
      <w:r>
        <w:t xml:space="preserve">US300 </w:t>
      </w:r>
      <w:r>
        <w:rPr>
          <w:rFonts w:hint="cs"/>
          <w:cs/>
        </w:rPr>
        <w:t>แสดงการทำงานของระบบ</w:t>
      </w:r>
      <w:bookmarkEnd w:id="79"/>
      <w:bookmarkEnd w:id="80"/>
      <w:bookmarkEnd w:id="81"/>
      <w:bookmarkEnd w:id="82"/>
      <w:r w:rsidR="00E60B36">
        <w:rPr>
          <w:rFonts w:hint="cs"/>
          <w:cs/>
        </w:rPr>
        <w:t>กักตัว</w:t>
      </w:r>
    </w:p>
    <w:p w14:paraId="56DBA3B4" w14:textId="1D088EFB" w:rsidR="00401B7C" w:rsidRPr="009B5F15" w:rsidRDefault="00401B7C" w:rsidP="00401B7C">
      <w:pPr>
        <w:pStyle w:val="9"/>
      </w:pPr>
      <w:bookmarkStart w:id="83" w:name="_Toc70514048"/>
      <w:bookmarkStart w:id="84" w:name="_Toc72235420"/>
      <w:r>
        <w:t xml:space="preserve">Actor </w:t>
      </w:r>
      <w:r>
        <w:rPr>
          <w:rFonts w:hint="cs"/>
          <w:cs/>
        </w:rPr>
        <w:t xml:space="preserve">ใน </w:t>
      </w:r>
      <w:r>
        <w:t>UC300</w:t>
      </w:r>
      <w:bookmarkEnd w:id="83"/>
      <w:bookmarkEnd w:id="8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735BCE0C" w14:textId="77777777" w:rsidTr="00321AB3">
        <w:tc>
          <w:tcPr>
            <w:tcW w:w="2263" w:type="dxa"/>
          </w:tcPr>
          <w:p w14:paraId="432416AB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5A8675A3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5EABE3D6" w14:textId="77777777" w:rsidTr="00321AB3">
        <w:tc>
          <w:tcPr>
            <w:tcW w:w="2263" w:type="dxa"/>
          </w:tcPr>
          <w:p w14:paraId="23FC886A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2A0A0D45" w14:textId="20D1F91F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ผู้ดูแลระบบจะสามารถ</w:t>
            </w:r>
            <w:r>
              <w:t xml:space="preserve"> </w:t>
            </w:r>
            <w:r w:rsidR="00E60B36">
              <w:rPr>
                <w:rFonts w:hint="cs"/>
                <w:cs/>
              </w:rPr>
              <w:t>เปลี่ยนสถานะของผู้เข้าใช้งานได้ เข้าถึงข้อมูล</w:t>
            </w:r>
            <w:proofErr w:type="spellStart"/>
            <w:r w:rsidR="00E60B36">
              <w:rPr>
                <w:rFonts w:hint="cs"/>
                <w:cs/>
              </w:rPr>
              <w:t>โลเคชั่น</w:t>
            </w:r>
            <w:proofErr w:type="spellEnd"/>
            <w:r w:rsidR="00E60B36">
              <w:rPr>
                <w:rFonts w:hint="cs"/>
                <w:cs/>
              </w:rPr>
              <w:t>คนที่กำลังกักตัว คู่มือกักตัว และสามารถเพิ่ม</w:t>
            </w:r>
            <w:r w:rsidR="00E60B36">
              <w:t>/</w:t>
            </w:r>
            <w:r w:rsidR="00E60B36">
              <w:rPr>
                <w:rFonts w:hint="cs"/>
                <w:cs/>
              </w:rPr>
              <w:t>ลบ คู่มือกักตัวได้</w:t>
            </w:r>
          </w:p>
        </w:tc>
      </w:tr>
      <w:tr w:rsidR="00E60B36" w14:paraId="3E1D74F5" w14:textId="77777777" w:rsidTr="00321AB3">
        <w:tc>
          <w:tcPr>
            <w:tcW w:w="2263" w:type="dxa"/>
          </w:tcPr>
          <w:p w14:paraId="1E350B3B" w14:textId="719A6737" w:rsidR="00E60B36" w:rsidRDefault="00E60B36" w:rsidP="00E60B36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6033" w:type="dxa"/>
          </w:tcPr>
          <w:p w14:paraId="73FCA39B" w14:textId="01648E02" w:rsidR="00E60B36" w:rsidRDefault="00E60B36" w:rsidP="00E60B36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ผู้ใช้งานระบบสามารถขอเปลี่ยนสถานะ ขอความช่วยเหลือด้านอุปกรณ์ยาและอาหารสามารถเข้าถึง</w:t>
            </w:r>
            <w:proofErr w:type="spellStart"/>
            <w:r>
              <w:rPr>
                <w:rFonts w:hint="cs"/>
                <w:cs/>
              </w:rPr>
              <w:t>โลเคชั่น</w:t>
            </w:r>
            <w:proofErr w:type="spellEnd"/>
            <w:r>
              <w:rPr>
                <w:rFonts w:hint="cs"/>
                <w:cs/>
              </w:rPr>
              <w:t>ที่กำลังกักตัว และคู่มือกักตัวได้</w:t>
            </w:r>
          </w:p>
        </w:tc>
      </w:tr>
    </w:tbl>
    <w:p w14:paraId="0350656F" w14:textId="240A1565" w:rsidR="00401B7C" w:rsidRDefault="00401B7C" w:rsidP="00184E45">
      <w:pPr>
        <w:pStyle w:val="a4"/>
      </w:pPr>
    </w:p>
    <w:p w14:paraId="31E376D5" w14:textId="1324E92B" w:rsidR="00E60B36" w:rsidRPr="00E60B36" w:rsidRDefault="00E60B36" w:rsidP="00184E45">
      <w:pPr>
        <w:pStyle w:val="a4"/>
      </w:pPr>
      <w:r>
        <w:rPr>
          <w:cs/>
        </w:rPr>
        <w:object w:dxaOrig="10306" w:dyaOrig="7515" w14:anchorId="5533815D">
          <v:shape id="_x0000_i1029" type="#_x0000_t75" style="width:413.55pt;height:303pt" o:ole="">
            <v:imagedata r:id="rId35" o:title=""/>
          </v:shape>
          <o:OLEObject Type="Embed" ProgID="Visio.Drawing.15" ShapeID="_x0000_i1029" DrawAspect="Content" ObjectID="_1711585779" r:id="rId36"/>
        </w:object>
      </w:r>
    </w:p>
    <w:p w14:paraId="3E4FFAE3" w14:textId="5ED3C38B" w:rsidR="00401B7C" w:rsidRDefault="00401B7C" w:rsidP="00162A31">
      <w:pPr>
        <w:pStyle w:val="8"/>
      </w:pPr>
      <w:bookmarkStart w:id="85" w:name="_Toc70513795"/>
      <w:bookmarkStart w:id="86" w:name="_Toc71831909"/>
      <w:bookmarkStart w:id="87" w:name="_Toc72265804"/>
      <w:bookmarkStart w:id="88" w:name="_Toc72266116"/>
      <w:r>
        <w:t>UC400</w:t>
      </w:r>
      <w:r>
        <w:rPr>
          <w:rFonts w:hint="cs"/>
          <w:cs/>
        </w:rPr>
        <w:t xml:space="preserve"> แสดงการทำงานของระบบ</w:t>
      </w:r>
      <w:bookmarkEnd w:id="85"/>
      <w:bookmarkEnd w:id="86"/>
      <w:bookmarkEnd w:id="87"/>
      <w:bookmarkEnd w:id="88"/>
      <w:r w:rsidR="00E60B36">
        <w:rPr>
          <w:rFonts w:hint="cs"/>
          <w:cs/>
        </w:rPr>
        <w:t>ติดเชื้อ</w:t>
      </w:r>
    </w:p>
    <w:p w14:paraId="1D58ACB6" w14:textId="47E424F7" w:rsidR="00401B7C" w:rsidRPr="009B5F15" w:rsidRDefault="00401B7C" w:rsidP="00401B7C">
      <w:pPr>
        <w:pStyle w:val="9"/>
      </w:pPr>
      <w:bookmarkStart w:id="89" w:name="_Toc70514049"/>
      <w:bookmarkStart w:id="90" w:name="_Toc72235421"/>
      <w:r>
        <w:t xml:space="preserve">Actor </w:t>
      </w:r>
      <w:r>
        <w:rPr>
          <w:rFonts w:hint="cs"/>
          <w:cs/>
        </w:rPr>
        <w:t xml:space="preserve">ใน </w:t>
      </w:r>
      <w:r>
        <w:t>UC400</w:t>
      </w:r>
      <w:bookmarkEnd w:id="89"/>
      <w:bookmarkEnd w:id="9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4B118FD3" w14:textId="77777777" w:rsidTr="00321AB3">
        <w:tc>
          <w:tcPr>
            <w:tcW w:w="2263" w:type="dxa"/>
          </w:tcPr>
          <w:p w14:paraId="6DE68F37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41112DA9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17FFD4CE" w14:textId="77777777" w:rsidTr="00321AB3">
        <w:tc>
          <w:tcPr>
            <w:tcW w:w="2263" w:type="dxa"/>
          </w:tcPr>
          <w:p w14:paraId="7BC76CE9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2CAA2FFD" w14:textId="5235BA99" w:rsidR="00401B7C" w:rsidRDefault="00E60B36" w:rsidP="00321AB3">
            <w:pPr>
              <w:ind w:firstLine="0"/>
              <w:rPr>
                <w:cs/>
              </w:rPr>
            </w:pPr>
            <w:r w:rsidRPr="00E60B36">
              <w:rPr>
                <w:cs/>
              </w:rPr>
              <w:t>ผู้ดูแลระบบจะสามารถ เปลี่ยนสถานะของผู้เข้าใช้งานได้ เข้าถึงข้อมูล</w:t>
            </w:r>
            <w:proofErr w:type="spellStart"/>
            <w:r w:rsidRPr="00E60B36">
              <w:rPr>
                <w:cs/>
              </w:rPr>
              <w:t>โลเคชั่น</w:t>
            </w:r>
            <w:proofErr w:type="spellEnd"/>
            <w:r w:rsidRPr="00E60B36">
              <w:rPr>
                <w:cs/>
              </w:rPr>
              <w:t xml:space="preserve">คนที่กำลังกักตัว </w:t>
            </w:r>
            <w:r>
              <w:rPr>
                <w:rFonts w:hint="cs"/>
                <w:cs/>
              </w:rPr>
              <w:t>และไท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>ไลน์ย้อนหลัง</w:t>
            </w:r>
            <w:r>
              <w:t>14</w:t>
            </w:r>
            <w:r>
              <w:rPr>
                <w:rFonts w:hint="cs"/>
                <w:cs/>
              </w:rPr>
              <w:t>วันได้</w:t>
            </w:r>
            <w:r w:rsidRPr="00E60B36">
              <w:rPr>
                <w:cs/>
              </w:rPr>
              <w:t xml:space="preserve"> </w:t>
            </w:r>
          </w:p>
        </w:tc>
      </w:tr>
      <w:tr w:rsidR="00E60B36" w14:paraId="5FB7F859" w14:textId="77777777" w:rsidTr="00321AB3">
        <w:tc>
          <w:tcPr>
            <w:tcW w:w="2263" w:type="dxa"/>
          </w:tcPr>
          <w:p w14:paraId="5692E043" w14:textId="3E2E8798" w:rsidR="00E60B36" w:rsidRDefault="00E60B36" w:rsidP="00E60B36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6033" w:type="dxa"/>
          </w:tcPr>
          <w:p w14:paraId="5BB23C16" w14:textId="28D87CB5" w:rsidR="00E60B36" w:rsidRDefault="00E60B36" w:rsidP="00E60B36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ผู้ใช้งานระบบสามารถขอเปลี่ยนสถานะ ขอความช่วยเหลือด้านอุปกรณ์ยาและอาหารสามารถเข้าถึง</w:t>
            </w:r>
            <w:proofErr w:type="spellStart"/>
            <w:r>
              <w:rPr>
                <w:rFonts w:hint="cs"/>
                <w:cs/>
              </w:rPr>
              <w:t>โลเคชั่น</w:t>
            </w:r>
            <w:proofErr w:type="spellEnd"/>
            <w:r>
              <w:rPr>
                <w:rFonts w:hint="cs"/>
                <w:cs/>
              </w:rPr>
              <w:t>ที่กำลังกักตัว ติดเชื้อ และสามารถเก็บไท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>ไลน์ย้อนหลัง</w:t>
            </w:r>
            <w:r>
              <w:t>14</w:t>
            </w:r>
            <w:r>
              <w:rPr>
                <w:rFonts w:hint="cs"/>
                <w:cs/>
              </w:rPr>
              <w:t>วันได้ได้</w:t>
            </w:r>
          </w:p>
        </w:tc>
      </w:tr>
    </w:tbl>
    <w:p w14:paraId="4C9398C9" w14:textId="77777777" w:rsidR="00401B7C" w:rsidRDefault="00401B7C" w:rsidP="00401B7C"/>
    <w:p w14:paraId="55592877" w14:textId="77777777" w:rsidR="00401B7C" w:rsidRPr="009B5F15" w:rsidRDefault="00401B7C" w:rsidP="00401B7C">
      <w:pPr>
        <w:rPr>
          <w:cs/>
        </w:rPr>
      </w:pPr>
    </w:p>
    <w:p w14:paraId="58724814" w14:textId="63D65D8D" w:rsidR="00401B7C" w:rsidRDefault="00401B7C" w:rsidP="00184E45">
      <w:pPr>
        <w:pStyle w:val="a4"/>
      </w:pPr>
      <w:r>
        <w:rPr>
          <w:cs/>
        </w:rPr>
        <w:br w:type="page"/>
      </w:r>
      <w:r w:rsidR="00E60B36">
        <w:rPr>
          <w:cs/>
        </w:rPr>
        <w:object w:dxaOrig="7276" w:dyaOrig="3556" w14:anchorId="497D37E6">
          <v:shape id="_x0000_i1030" type="#_x0000_t75" style="width:364.6pt;height:178.55pt" o:ole="">
            <v:imagedata r:id="rId37" o:title=""/>
          </v:shape>
          <o:OLEObject Type="Embed" ProgID="Visio.Drawing.15" ShapeID="_x0000_i1030" DrawAspect="Content" ObjectID="_1711585780" r:id="rId38"/>
        </w:object>
      </w:r>
    </w:p>
    <w:p w14:paraId="334401DB" w14:textId="4530170D" w:rsidR="00401B7C" w:rsidRDefault="00401B7C" w:rsidP="00162A31">
      <w:pPr>
        <w:pStyle w:val="8"/>
      </w:pPr>
      <w:bookmarkStart w:id="91" w:name="_Toc70513796"/>
      <w:bookmarkStart w:id="92" w:name="_Toc71831910"/>
      <w:bookmarkStart w:id="93" w:name="_Toc72265805"/>
      <w:bookmarkStart w:id="94" w:name="_Toc72266117"/>
      <w:r>
        <w:t>UC</w:t>
      </w:r>
      <w:r w:rsidR="00E60B36">
        <w:t>5</w:t>
      </w:r>
      <w:r>
        <w:t>00</w:t>
      </w:r>
      <w:r>
        <w:rPr>
          <w:rFonts w:hint="cs"/>
          <w:cs/>
        </w:rPr>
        <w:t xml:space="preserve"> แสดงการทำงานของระบบ</w:t>
      </w:r>
      <w:bookmarkEnd w:id="91"/>
      <w:bookmarkEnd w:id="92"/>
      <w:bookmarkEnd w:id="93"/>
      <w:bookmarkEnd w:id="94"/>
      <w:r w:rsidR="00E60B36">
        <w:rPr>
          <w:rFonts w:hint="cs"/>
          <w:cs/>
        </w:rPr>
        <w:t>แจ้งเตือน</w:t>
      </w:r>
    </w:p>
    <w:p w14:paraId="5307F930" w14:textId="604DAAAB" w:rsidR="00401B7C" w:rsidRPr="009B5F15" w:rsidRDefault="00401B7C" w:rsidP="00401B7C">
      <w:pPr>
        <w:pStyle w:val="9"/>
      </w:pPr>
      <w:bookmarkStart w:id="95" w:name="_Toc70514050"/>
      <w:bookmarkStart w:id="96" w:name="_Toc72235422"/>
      <w:r>
        <w:t xml:space="preserve">Actor </w:t>
      </w:r>
      <w:r>
        <w:rPr>
          <w:rFonts w:hint="cs"/>
          <w:cs/>
        </w:rPr>
        <w:t xml:space="preserve">ใน </w:t>
      </w:r>
      <w:r>
        <w:t>UC</w:t>
      </w:r>
      <w:r w:rsidR="00E60B36">
        <w:t>5</w:t>
      </w:r>
      <w:r>
        <w:t>00</w:t>
      </w:r>
      <w:bookmarkEnd w:id="95"/>
      <w:bookmarkEnd w:id="9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52737C94" w14:textId="77777777" w:rsidTr="00321AB3">
        <w:tc>
          <w:tcPr>
            <w:tcW w:w="2263" w:type="dxa"/>
          </w:tcPr>
          <w:p w14:paraId="73EF7CFA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459A7B28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6090FB41" w14:textId="77777777" w:rsidTr="00321AB3">
        <w:tc>
          <w:tcPr>
            <w:tcW w:w="2263" w:type="dxa"/>
          </w:tcPr>
          <w:p w14:paraId="337F2BCF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30C06936" w14:textId="43971440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ผู้ดูแลระบบจะสามารถ</w:t>
            </w:r>
            <w:r w:rsidR="00E60B36">
              <w:rPr>
                <w:rFonts w:hint="cs"/>
                <w:cs/>
              </w:rPr>
              <w:t>รับการแจ้งเตือนการยืนยันเปลี่ยนสถานะและรับคำขอความช่วยเหลือได้</w:t>
            </w:r>
          </w:p>
        </w:tc>
      </w:tr>
    </w:tbl>
    <w:p w14:paraId="3503E71F" w14:textId="184E9F53" w:rsidR="00401B7C" w:rsidRDefault="00E60B36" w:rsidP="00184E45">
      <w:pPr>
        <w:pStyle w:val="a4"/>
      </w:pPr>
      <w:r>
        <w:object w:dxaOrig="7366" w:dyaOrig="8895" w14:anchorId="0C82FDC8">
          <v:shape id="_x0000_i1031" type="#_x0000_t75" style="width:367.5pt;height:445.8pt" o:ole="">
            <v:imagedata r:id="rId39" o:title=""/>
          </v:shape>
          <o:OLEObject Type="Embed" ProgID="Visio.Drawing.15" ShapeID="_x0000_i1031" DrawAspect="Content" ObjectID="_1711585781" r:id="rId40"/>
        </w:object>
      </w:r>
    </w:p>
    <w:p w14:paraId="71C6696C" w14:textId="7AA20A20" w:rsidR="00401B7C" w:rsidRDefault="00401B7C" w:rsidP="00162A31">
      <w:pPr>
        <w:pStyle w:val="8"/>
      </w:pPr>
      <w:bookmarkStart w:id="97" w:name="_Toc70513797"/>
      <w:bookmarkStart w:id="98" w:name="_Toc71831911"/>
      <w:bookmarkStart w:id="99" w:name="_Toc72265806"/>
      <w:bookmarkStart w:id="100" w:name="_Toc72266118"/>
      <w:r>
        <w:t>UC</w:t>
      </w:r>
      <w:r w:rsidR="006F4F20">
        <w:t>600</w:t>
      </w:r>
      <w:r>
        <w:rPr>
          <w:rFonts w:hint="cs"/>
          <w:cs/>
        </w:rPr>
        <w:t xml:space="preserve"> แสดงการทำงานของระบบ</w:t>
      </w:r>
      <w:bookmarkEnd w:id="97"/>
      <w:bookmarkEnd w:id="98"/>
      <w:bookmarkEnd w:id="99"/>
      <w:bookmarkEnd w:id="100"/>
      <w:r w:rsidR="006F4F20">
        <w:rPr>
          <w:rFonts w:hint="cs"/>
          <w:cs/>
        </w:rPr>
        <w:t xml:space="preserve">ตรวจสอบ </w:t>
      </w:r>
      <w:r w:rsidR="006F4F20">
        <w:t xml:space="preserve">- </w:t>
      </w:r>
      <w:r w:rsidR="006F4F20">
        <w:rPr>
          <w:rFonts w:hint="cs"/>
          <w:cs/>
        </w:rPr>
        <w:t>ปรับปรุงข้อมูล</w:t>
      </w:r>
    </w:p>
    <w:p w14:paraId="63C75A47" w14:textId="08DD2567" w:rsidR="00401B7C" w:rsidRPr="009B5F15" w:rsidRDefault="00401B7C" w:rsidP="00401B7C">
      <w:pPr>
        <w:pStyle w:val="9"/>
      </w:pPr>
      <w:bookmarkStart w:id="101" w:name="_Toc70514051"/>
      <w:bookmarkStart w:id="102" w:name="_Toc72235423"/>
      <w:r>
        <w:t xml:space="preserve">Actor </w:t>
      </w:r>
      <w:r>
        <w:rPr>
          <w:rFonts w:hint="cs"/>
          <w:cs/>
        </w:rPr>
        <w:t xml:space="preserve">ใน </w:t>
      </w:r>
      <w:r>
        <w:t>UC</w:t>
      </w:r>
      <w:bookmarkEnd w:id="101"/>
      <w:bookmarkEnd w:id="102"/>
      <w:r w:rsidR="006F4F20">
        <w:t>600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4AE03B7E" w14:textId="77777777" w:rsidTr="00321AB3">
        <w:tc>
          <w:tcPr>
            <w:tcW w:w="2263" w:type="dxa"/>
          </w:tcPr>
          <w:p w14:paraId="71DF5458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1FB3AC28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45CE1623" w14:textId="77777777" w:rsidTr="00321AB3">
        <w:tc>
          <w:tcPr>
            <w:tcW w:w="2263" w:type="dxa"/>
          </w:tcPr>
          <w:p w14:paraId="17573D1F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08D09AC4" w14:textId="0FAFE565" w:rsidR="00401B7C" w:rsidRDefault="00401B7C" w:rsidP="006F4F20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ผู้ดูแลระบบจะสามารถ</w:t>
            </w:r>
            <w:r>
              <w:t xml:space="preserve"> </w:t>
            </w:r>
            <w:r w:rsidR="006F4F20">
              <w:rPr>
                <w:rFonts w:hint="cs"/>
                <w:cs/>
              </w:rPr>
              <w:t xml:space="preserve">เปลี่ยนสถานะ </w:t>
            </w:r>
            <w:r w:rsidR="006F4F20" w:rsidRPr="006F4F20">
              <w:rPr>
                <w:cs/>
              </w:rPr>
              <w:t>เปลี่ยนสถานะปกติเป็นกักตัว</w:t>
            </w:r>
            <w:r w:rsidR="006F4F20">
              <w:rPr>
                <w:rFonts w:hint="cs"/>
                <w:cs/>
              </w:rPr>
              <w:t xml:space="preserve"> </w:t>
            </w:r>
            <w:r w:rsidR="006F4F20" w:rsidRPr="006F4F20">
              <w:rPr>
                <w:cs/>
              </w:rPr>
              <w:t>เปลี่ยนสถานะปกติเป็นติดเชื้อ</w:t>
            </w:r>
            <w:r w:rsidR="006F4F20">
              <w:rPr>
                <w:rFonts w:hint="cs"/>
                <w:cs/>
              </w:rPr>
              <w:t xml:space="preserve"> </w:t>
            </w:r>
            <w:r w:rsidR="006F4F20" w:rsidRPr="006F4F20">
              <w:rPr>
                <w:cs/>
              </w:rPr>
              <w:t>เปลี่ยนสถานะกักตัวเป็นติดเชื้อ</w:t>
            </w:r>
            <w:r w:rsidR="006F4F20">
              <w:rPr>
                <w:rFonts w:hint="cs"/>
                <w:cs/>
              </w:rPr>
              <w:t xml:space="preserve"> </w:t>
            </w:r>
            <w:r w:rsidR="006F4F20" w:rsidRPr="006F4F20">
              <w:rPr>
                <w:cs/>
              </w:rPr>
              <w:t>เปลี่ยนสถานะกักตัวเป็นปกติ</w:t>
            </w:r>
            <w:r w:rsidR="006F4F20">
              <w:rPr>
                <w:rFonts w:hint="cs"/>
                <w:cs/>
              </w:rPr>
              <w:t xml:space="preserve"> </w:t>
            </w:r>
            <w:r w:rsidR="006F4F20" w:rsidRPr="006F4F20">
              <w:rPr>
                <w:cs/>
              </w:rPr>
              <w:t>เปลี่ยนสถานะติดเชื้ออเป็นกำลังรักษา</w:t>
            </w:r>
            <w:r w:rsidR="006F4F20">
              <w:rPr>
                <w:rFonts w:hint="cs"/>
                <w:cs/>
              </w:rPr>
              <w:t xml:space="preserve"> </w:t>
            </w:r>
            <w:r w:rsidR="006F4F20">
              <w:rPr>
                <w:cs/>
              </w:rPr>
              <w:t>เปลี่ยนสถานะกำลังรักษา</w:t>
            </w:r>
            <w:r w:rsidR="006F4F20">
              <w:rPr>
                <w:rFonts w:hint="cs"/>
                <w:cs/>
              </w:rPr>
              <w:t>เ</w:t>
            </w:r>
            <w:r w:rsidR="006F4F20">
              <w:rPr>
                <w:cs/>
              </w:rPr>
              <w:t>ป็นรักษาหายแล้ว</w:t>
            </w:r>
          </w:p>
        </w:tc>
      </w:tr>
    </w:tbl>
    <w:p w14:paraId="7FF31003" w14:textId="77777777" w:rsidR="00401B7C" w:rsidRDefault="00401B7C" w:rsidP="00401B7C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2ABA423F" w14:textId="66AF7348" w:rsidR="00401B7C" w:rsidRDefault="00BE5861" w:rsidP="00184E45">
      <w:pPr>
        <w:pStyle w:val="a4"/>
      </w:pPr>
      <w:r>
        <w:rPr>
          <w:cs/>
        </w:rPr>
        <w:object w:dxaOrig="7441" w:dyaOrig="13095" w14:anchorId="65D43DE2">
          <v:shape id="_x0000_i1032" type="#_x0000_t75" style="width:253.45pt;height:445.25pt" o:ole="">
            <v:imagedata r:id="rId41" o:title=""/>
          </v:shape>
          <o:OLEObject Type="Embed" ProgID="Visio.Drawing.15" ShapeID="_x0000_i1032" DrawAspect="Content" ObjectID="_1711585782" r:id="rId42"/>
        </w:object>
      </w:r>
    </w:p>
    <w:p w14:paraId="468C27CE" w14:textId="63F302FA" w:rsidR="00401B7C" w:rsidRDefault="00401B7C" w:rsidP="00162A31">
      <w:pPr>
        <w:pStyle w:val="8"/>
      </w:pPr>
      <w:bookmarkStart w:id="103" w:name="_Toc70513798"/>
      <w:bookmarkStart w:id="104" w:name="_Toc71831912"/>
      <w:bookmarkStart w:id="105" w:name="_Toc72265807"/>
      <w:bookmarkStart w:id="106" w:name="_Toc72266119"/>
      <w:r>
        <w:t>UC</w:t>
      </w:r>
      <w:r w:rsidR="006F4F20">
        <w:t>700</w:t>
      </w:r>
      <w:r>
        <w:rPr>
          <w:rFonts w:hint="cs"/>
          <w:cs/>
        </w:rPr>
        <w:t xml:space="preserve"> แสดงการทำงานของระบบ</w:t>
      </w:r>
      <w:bookmarkEnd w:id="103"/>
      <w:bookmarkEnd w:id="104"/>
      <w:bookmarkEnd w:id="105"/>
      <w:bookmarkEnd w:id="106"/>
      <w:r w:rsidR="006F4F20">
        <w:rPr>
          <w:rFonts w:hint="cs"/>
          <w:cs/>
        </w:rPr>
        <w:t>การเข้าถึงข้อมูลเจ้าหน้าที่</w:t>
      </w:r>
    </w:p>
    <w:p w14:paraId="09DFD72A" w14:textId="651BE366" w:rsidR="00401B7C" w:rsidRPr="009B5F15" w:rsidRDefault="00401B7C" w:rsidP="00401B7C">
      <w:pPr>
        <w:pStyle w:val="9"/>
      </w:pPr>
      <w:bookmarkStart w:id="107" w:name="_Toc70514052"/>
      <w:bookmarkStart w:id="108" w:name="_Toc72235424"/>
      <w:r>
        <w:t xml:space="preserve">Actor </w:t>
      </w:r>
      <w:r>
        <w:rPr>
          <w:rFonts w:hint="cs"/>
          <w:cs/>
        </w:rPr>
        <w:t xml:space="preserve">ใน </w:t>
      </w:r>
      <w:r>
        <w:t>UC420</w:t>
      </w:r>
      <w:bookmarkEnd w:id="107"/>
      <w:bookmarkEnd w:id="10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401B7C" w14:paraId="0E3A8445" w14:textId="77777777" w:rsidTr="00321AB3">
        <w:tc>
          <w:tcPr>
            <w:tcW w:w="2263" w:type="dxa"/>
          </w:tcPr>
          <w:p w14:paraId="6B4E2B1D" w14:textId="77777777" w:rsidR="00401B7C" w:rsidRDefault="00401B7C" w:rsidP="00321AB3">
            <w:pPr>
              <w:ind w:firstLine="0"/>
              <w:jc w:val="center"/>
            </w:pPr>
            <w:r>
              <w:t>Actor</w:t>
            </w:r>
          </w:p>
        </w:tc>
        <w:tc>
          <w:tcPr>
            <w:tcW w:w="6033" w:type="dxa"/>
          </w:tcPr>
          <w:p w14:paraId="30D8F4F7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คำอธิบาย</w:t>
            </w:r>
          </w:p>
        </w:tc>
      </w:tr>
      <w:tr w:rsidR="00401B7C" w14:paraId="6C9D1AD3" w14:textId="77777777" w:rsidTr="00321AB3">
        <w:tc>
          <w:tcPr>
            <w:tcW w:w="2263" w:type="dxa"/>
          </w:tcPr>
          <w:p w14:paraId="75F10B0D" w14:textId="77777777" w:rsidR="00401B7C" w:rsidRDefault="00401B7C" w:rsidP="00321AB3">
            <w:pPr>
              <w:ind w:firstLine="0"/>
            </w:pPr>
            <w:r>
              <w:rPr>
                <w:rFonts w:hint="cs"/>
                <w:cs/>
              </w:rPr>
              <w:t>ผู้ดูแลระบบ</w:t>
            </w:r>
          </w:p>
        </w:tc>
        <w:tc>
          <w:tcPr>
            <w:tcW w:w="6033" w:type="dxa"/>
          </w:tcPr>
          <w:p w14:paraId="3B41F692" w14:textId="5D530DDC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ผู้ดูแลระบบจะสามารถ</w:t>
            </w:r>
            <w:r>
              <w:t xml:space="preserve"> </w:t>
            </w:r>
            <w:r w:rsidR="006F4F20">
              <w:rPr>
                <w:rFonts w:hint="cs"/>
                <w:cs/>
              </w:rPr>
              <w:t>เปลี่ยนสถานะของนักศึกษา เข้าถึง</w:t>
            </w:r>
            <w:proofErr w:type="spellStart"/>
            <w:r w:rsidR="006F4F20">
              <w:rPr>
                <w:rFonts w:hint="cs"/>
                <w:cs/>
              </w:rPr>
              <w:t>โลเคชั่น</w:t>
            </w:r>
            <w:proofErr w:type="spellEnd"/>
            <w:r w:rsidR="006F4F20">
              <w:rPr>
                <w:rFonts w:hint="cs"/>
                <w:cs/>
              </w:rPr>
              <w:t>ของนักศึกษา รับการแจ้งเตือน เพิ่ม</w:t>
            </w:r>
            <w:r w:rsidR="006F4F20">
              <w:t>/</w:t>
            </w:r>
            <w:r w:rsidR="006F4F20">
              <w:rPr>
                <w:rFonts w:hint="cs"/>
                <w:cs/>
              </w:rPr>
              <w:t>ลบ</w:t>
            </w:r>
            <w:r w:rsidR="006F4F20">
              <w:t>/</w:t>
            </w:r>
            <w:r w:rsidR="006F4F20">
              <w:rPr>
                <w:rFonts w:hint="cs"/>
                <w:cs/>
              </w:rPr>
              <w:t>แก้ไข ช่องทางติดต่อเจ้าหน้าที่และเบอร์สายด่วน</w:t>
            </w:r>
          </w:p>
        </w:tc>
      </w:tr>
    </w:tbl>
    <w:p w14:paraId="32B5674B" w14:textId="43DB39B9" w:rsidR="00401B7C" w:rsidRDefault="00401B7C" w:rsidP="00401B7C">
      <w:pPr>
        <w:ind w:firstLine="0"/>
        <w:jc w:val="left"/>
        <w:rPr>
          <w:cs/>
        </w:rPr>
        <w:sectPr w:rsidR="00401B7C" w:rsidSect="009E4F0C"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58EE0E0A" w14:textId="2257E095" w:rsidR="003D258D" w:rsidRPr="003D258D" w:rsidRDefault="00287EF6" w:rsidP="00707B1A">
      <w:pPr>
        <w:pStyle w:val="3"/>
      </w:pPr>
      <w:r w:rsidRPr="00287EF6">
        <w:lastRenderedPageBreak/>
        <w:t xml:space="preserve"> Flowchart </w:t>
      </w:r>
      <w:r w:rsidRPr="00287EF6">
        <w:rPr>
          <w:cs/>
        </w:rPr>
        <w:t>ขั้นตอนแสดงการใช้งานในระบบ</w:t>
      </w:r>
    </w:p>
    <w:p w14:paraId="34614012" w14:textId="77777777" w:rsidR="003D258D" w:rsidRDefault="003D258D" w:rsidP="003D258D">
      <w:pPr>
        <w:pStyle w:val="4"/>
        <w:ind w:left="0" w:firstLine="1022"/>
      </w:pPr>
      <w:r>
        <w:rPr>
          <w:rFonts w:hint="cs"/>
          <w:cs/>
        </w:rPr>
        <w:t>ส่วนของหน้าเข้าใช้งานระบบ</w:t>
      </w:r>
    </w:p>
    <w:p w14:paraId="1C75BC42" w14:textId="77777777" w:rsidR="003D258D" w:rsidRDefault="003D258D" w:rsidP="003D258D">
      <w:pPr>
        <w:pStyle w:val="4"/>
        <w:numPr>
          <w:ilvl w:val="0"/>
          <w:numId w:val="0"/>
        </w:numPr>
        <w:ind w:left="1022"/>
      </w:pPr>
      <w:r>
        <w:t xml:space="preserve">             </w:t>
      </w:r>
      <w:r>
        <w:object w:dxaOrig="5626" w:dyaOrig="7771" w14:anchorId="6DBB6AB5">
          <v:shape id="_x0000_i1033" type="#_x0000_t75" style="width:281.1pt;height:388.8pt" o:ole="">
            <v:imagedata r:id="rId43" o:title=""/>
          </v:shape>
          <o:OLEObject Type="Embed" ProgID="Visio.Drawing.15" ShapeID="_x0000_i1033" DrawAspect="Content" ObjectID="_1711585783" r:id="rId44"/>
        </w:object>
      </w:r>
      <w:r>
        <w:t xml:space="preserve"> </w:t>
      </w:r>
    </w:p>
    <w:p w14:paraId="01A7264D" w14:textId="3DAE775D" w:rsidR="00287EF6" w:rsidRDefault="003D258D" w:rsidP="003D258D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</w:t>
      </w:r>
      <w:r w:rsidR="00A0531D">
        <w:rPr>
          <w:rFonts w:hint="cs"/>
          <w:cs/>
        </w:rPr>
        <w:t>ตอน</w:t>
      </w:r>
      <w:r>
        <w:rPr>
          <w:rFonts w:hint="cs"/>
          <w:cs/>
        </w:rPr>
        <w:t>เข้าใช้งานระบบ</w:t>
      </w:r>
    </w:p>
    <w:p w14:paraId="1B330A68" w14:textId="0E3BC61A" w:rsidR="003D258D" w:rsidRDefault="003D258D" w:rsidP="003D258D">
      <w:pPr>
        <w:ind w:left="153"/>
      </w:pPr>
      <w:r>
        <w:rPr>
          <w:rFonts w:hint="cs"/>
          <w:cs/>
        </w:rPr>
        <w:t>จากภาพที่ 3-1</w:t>
      </w:r>
      <w:r>
        <w:t>0</w:t>
      </w:r>
      <w:r>
        <w:rPr>
          <w:rFonts w:hint="cs"/>
          <w:cs/>
        </w:rPr>
        <w:t xml:space="preserve"> แสดงขั้นตอนเข้าใช้งานระบบ ผู้ใช้งานจะต้องเลือกหน้าเข้าสู่ระบบและกรอกข้อมูลบัญชี </w:t>
      </w:r>
      <w:r>
        <w:t xml:space="preserve">Google </w:t>
      </w:r>
      <w:r>
        <w:rPr>
          <w:rFonts w:hint="cs"/>
          <w:cs/>
        </w:rPr>
        <w:t>ให้ครบถ้วน จากนั้นกดยืนยันการ</w:t>
      </w:r>
      <w:r w:rsidR="00A0531D">
        <w:rPr>
          <w:rFonts w:hint="cs"/>
          <w:cs/>
        </w:rPr>
        <w:t>เข้าสู่ระบบ</w:t>
      </w:r>
      <w:r>
        <w:rPr>
          <w:rFonts w:hint="cs"/>
          <w:cs/>
        </w:rPr>
        <w:t>หากรหัสผ่าน ไม่</w:t>
      </w:r>
      <w:r w:rsidR="00A0531D">
        <w:rPr>
          <w:rFonts w:hint="cs"/>
          <w:cs/>
        </w:rPr>
        <w:t>ถูกต้อง</w:t>
      </w:r>
      <w:r>
        <w:rPr>
          <w:rFonts w:hint="cs"/>
          <w:cs/>
        </w:rPr>
        <w:t>ระบบจะขึ้นแจ้งเตือนบนหน้าจอและให้กรอกข้อมูลใหม่ หากข้อมูลตรงกันจะทำการบันทึกข้อมูลและเข้าสู่ระบบแสดงหน้าแรกโดยอัตโนมัติ</w:t>
      </w:r>
    </w:p>
    <w:p w14:paraId="2DDC9447" w14:textId="33066AC1" w:rsidR="00A0531D" w:rsidRDefault="00A0531D" w:rsidP="00A0531D">
      <w:pPr>
        <w:pStyle w:val="4"/>
      </w:pPr>
      <w:r>
        <w:rPr>
          <w:rFonts w:hint="cs"/>
          <w:cs/>
        </w:rPr>
        <w:lastRenderedPageBreak/>
        <w:t>ส่วนของการ</w:t>
      </w:r>
      <w:r w:rsidRPr="00A0531D">
        <w:rPr>
          <w:cs/>
        </w:rPr>
        <w:t>ตรวจสอบสิทธิ์การเข้าถึง</w:t>
      </w:r>
    </w:p>
    <w:p w14:paraId="02313905" w14:textId="12BD987D" w:rsidR="00A0531D" w:rsidRDefault="00A0531D" w:rsidP="00A0531D">
      <w:pPr>
        <w:pStyle w:val="4"/>
        <w:numPr>
          <w:ilvl w:val="0"/>
          <w:numId w:val="0"/>
        </w:numPr>
        <w:ind w:left="142"/>
      </w:pPr>
      <w:r>
        <w:t xml:space="preserve">             </w:t>
      </w:r>
      <w:r>
        <w:object w:dxaOrig="7981" w:dyaOrig="8655" w14:anchorId="6D1FFBE0">
          <v:shape id="_x0000_i1034" type="#_x0000_t75" style="width:399.15pt;height:432.6pt" o:ole="">
            <v:imagedata r:id="rId45" o:title=""/>
          </v:shape>
          <o:OLEObject Type="Embed" ProgID="Visio.Drawing.15" ShapeID="_x0000_i1034" DrawAspect="Content" ObjectID="_1711585784" r:id="rId46"/>
        </w:object>
      </w:r>
    </w:p>
    <w:p w14:paraId="35652466" w14:textId="66120EF0" w:rsidR="00A0531D" w:rsidRDefault="00A0531D" w:rsidP="00A0531D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ขั้นตอนการตรวจสอบสิทธิ์</w:t>
      </w:r>
    </w:p>
    <w:p w14:paraId="28BA9C22" w14:textId="78CCA195" w:rsidR="003D258D" w:rsidRDefault="00A0531D" w:rsidP="00780564">
      <w:pPr>
        <w:ind w:left="153"/>
      </w:pPr>
      <w:r>
        <w:rPr>
          <w:rFonts w:hint="cs"/>
          <w:cs/>
        </w:rPr>
        <w:t>จากภาพที่ 3-1</w:t>
      </w:r>
      <w:r>
        <w:t>1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แสดงขั้นตอนการตรวจสอบสิทธิ์การเข้าถึง ระบบจะทำการตรวจสอบสิทธิ์</w:t>
      </w:r>
      <w:r w:rsidR="00780564">
        <w:t>email</w:t>
      </w:r>
      <w:r w:rsidR="00780564">
        <w:rPr>
          <w:rFonts w:hint="cs"/>
          <w:cs/>
        </w:rPr>
        <w:t xml:space="preserve">บัญชี </w:t>
      </w:r>
      <w:r w:rsidR="00780564">
        <w:t xml:space="preserve">Google </w:t>
      </w:r>
      <w:r w:rsidR="00780564">
        <w:rPr>
          <w:rFonts w:hint="cs"/>
          <w:cs/>
        </w:rPr>
        <w:t xml:space="preserve">เป็นของวิทยาเขตกรุงเทพหรือไม่ หากไม่ใช่ของวิทยาเขตกรุงเทพ ระบบจะขึ้นแจ้งเตือนบนหน้าจอและให้กรอกข้อมูลใหม่ </w:t>
      </w:r>
      <w:r>
        <w:rPr>
          <w:cs/>
        </w:rPr>
        <w:t xml:space="preserve">การเข้าถึงโดยอัตโนมัติ ซึ่ง </w:t>
      </w:r>
      <w:r>
        <w:t>role = @</w:t>
      </w:r>
      <w:r>
        <w:rPr>
          <w:rFonts w:hint="cs"/>
          <w:cs/>
        </w:rPr>
        <w:t>ส่วนงาน</w:t>
      </w:r>
      <w:r>
        <w:rPr>
          <w:cs/>
        </w:rPr>
        <w:t xml:space="preserve"> หมายถึงสิทธิ์ผู้ดูแลระบบ และ </w:t>
      </w:r>
      <w:r>
        <w:t>role = @</w:t>
      </w:r>
      <w:proofErr w:type="spellStart"/>
      <w:r>
        <w:t>email.kmutnb</w:t>
      </w:r>
      <w:proofErr w:type="spellEnd"/>
      <w:r>
        <w:rPr>
          <w:cs/>
        </w:rPr>
        <w:t xml:space="preserve"> หมายถึงสิทธิ์ผู้ใช้งาน เมื่อเข้าสู่ระบบและทำการตรวจสอบแล้ว ผู้ดูแลระบบจะแสดงส่วนการจัดการข้อมูลหรือส่วนของผู้ดูแลระบบเป็นหน้าแรก ผู้ใช้งานทั่วไประบบจะแสดงส่วนหน้าแรกของผู้ใช้งานเป็นหน้าแรก</w:t>
      </w:r>
    </w:p>
    <w:p w14:paraId="5D5FC1F8" w14:textId="3DA13636" w:rsidR="00780564" w:rsidRDefault="00780564" w:rsidP="00780564">
      <w:pPr>
        <w:ind w:left="153"/>
      </w:pPr>
    </w:p>
    <w:p w14:paraId="6DB391ED" w14:textId="76902F21" w:rsidR="00780564" w:rsidRDefault="00780564" w:rsidP="00780564">
      <w:pPr>
        <w:pStyle w:val="4"/>
      </w:pPr>
      <w:r>
        <w:rPr>
          <w:rFonts w:hint="cs"/>
          <w:cs/>
        </w:rPr>
        <w:lastRenderedPageBreak/>
        <w:t>ส่วนของ</w:t>
      </w:r>
      <w:r w:rsidR="006D5FF4">
        <w:rPr>
          <w:rFonts w:hint="cs"/>
          <w:cs/>
        </w:rPr>
        <w:t>หน้า</w:t>
      </w:r>
      <w:r w:rsidR="006D5FF4" w:rsidRPr="006D5FF4">
        <w:rPr>
          <w:cs/>
        </w:rPr>
        <w:t>หน้าอัปโหลดเอกสาร</w:t>
      </w:r>
      <w:r w:rsidR="006D5FF4">
        <w:rPr>
          <w:rFonts w:hint="cs"/>
          <w:cs/>
        </w:rPr>
        <w:t>ของเจ้าหน้าที่</w:t>
      </w:r>
    </w:p>
    <w:p w14:paraId="1CF2277D" w14:textId="1597009D" w:rsidR="00780564" w:rsidRDefault="00780564" w:rsidP="00780564">
      <w:pPr>
        <w:pStyle w:val="4"/>
        <w:numPr>
          <w:ilvl w:val="0"/>
          <w:numId w:val="0"/>
        </w:numPr>
      </w:pPr>
      <w:r>
        <w:t xml:space="preserve">             </w:t>
      </w:r>
      <w:r w:rsidR="00BB4CA1">
        <w:object w:dxaOrig="9361" w:dyaOrig="11941" w14:anchorId="267FD1FD">
          <v:shape id="_x0000_i1035" type="#_x0000_t75" style="width:389.4pt;height:495.35pt" o:ole="">
            <v:imagedata r:id="rId47" o:title=""/>
          </v:shape>
          <o:OLEObject Type="Embed" ProgID="Visio.Drawing.15" ShapeID="_x0000_i1035" DrawAspect="Content" ObjectID="_1711585785" r:id="rId48"/>
        </w:object>
      </w:r>
    </w:p>
    <w:p w14:paraId="10E19997" w14:textId="77777777" w:rsidR="00780564" w:rsidRDefault="00780564" w:rsidP="00780564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ขั้นตอนการตรวจสอบสิทธิ์</w:t>
      </w:r>
    </w:p>
    <w:p w14:paraId="6C51C563" w14:textId="5EDB7F0B" w:rsidR="003D258D" w:rsidRDefault="00780564" w:rsidP="00780564">
      <w:pPr>
        <w:ind w:left="153"/>
      </w:pPr>
      <w:r>
        <w:rPr>
          <w:rFonts w:hint="cs"/>
          <w:cs/>
        </w:rPr>
        <w:t>จากภาพที่ 3-1</w:t>
      </w:r>
      <w:r w:rsidR="006B4B26">
        <w:t>2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 w:rsidR="006D5FF4" w:rsidRPr="006D5FF4">
        <w:rPr>
          <w:cs/>
        </w:rPr>
        <w:t>อัปโหลดเอกสารของเจ้าหน้าที่</w:t>
      </w:r>
      <w:r w:rsidR="006D5FF4">
        <w:rPr>
          <w:rFonts w:hint="cs"/>
          <w:cs/>
        </w:rPr>
        <w:t xml:space="preserve"> เจ้าหน้าที่กรอก </w:t>
      </w:r>
      <w:proofErr w:type="spellStart"/>
      <w:r w:rsidR="006D5FF4">
        <w:t>Email,Password</w:t>
      </w:r>
      <w:proofErr w:type="spellEnd"/>
      <w:r w:rsidR="006D5FF4">
        <w:t xml:space="preserve"> </w:t>
      </w:r>
      <w:r>
        <w:rPr>
          <w:rFonts w:hint="cs"/>
          <w:cs/>
        </w:rPr>
        <w:t xml:space="preserve"> </w:t>
      </w:r>
      <w:r w:rsidR="006B4B26">
        <w:rPr>
          <w:rFonts w:hint="cs"/>
          <w:cs/>
        </w:rPr>
        <w:t>เลือกคำสั่งในการอัปโหลดเอกสารจากนั้นกรอกข้อมูลของการอัปโหลดเอกสารให้ครบถ้วนระบบจะทำการบันทึกข้อมูลเอกสาร</w:t>
      </w:r>
      <w:r w:rsidR="006B4B26">
        <w:t>,</w:t>
      </w:r>
      <w:r w:rsidR="006B4B26">
        <w:rPr>
          <w:rFonts w:hint="cs"/>
          <w:cs/>
        </w:rPr>
        <w:t>คำสั่งเพิ่มเบอร์สายด่วน เลือกคำสั่งในการอัปโหลดเพิ่มเบอร์สายด่วนจากนั้นกรอกข้อมูลการเพิ่มเบอร์สายด่วนให้ครบถ้วนระบบจะทำการบันทึกข้อมูล</w:t>
      </w:r>
    </w:p>
    <w:p w14:paraId="7CB1D277" w14:textId="4F9C31C7" w:rsidR="006B4B26" w:rsidRDefault="006B4B26" w:rsidP="006B4B26">
      <w:pPr>
        <w:pStyle w:val="4"/>
      </w:pPr>
      <w:r>
        <w:rPr>
          <w:rFonts w:hint="cs"/>
          <w:cs/>
        </w:rPr>
        <w:lastRenderedPageBreak/>
        <w:t>ส่วนของหน้า</w:t>
      </w:r>
      <w:r w:rsidRPr="006D5FF4">
        <w:rPr>
          <w:cs/>
        </w:rPr>
        <w:t>หน้า</w:t>
      </w:r>
      <w:r>
        <w:rPr>
          <w:rFonts w:hint="cs"/>
          <w:cs/>
        </w:rPr>
        <w:t>คู่มือโควิดของเจ้าหน้าที่</w:t>
      </w:r>
    </w:p>
    <w:p w14:paraId="4CE42AF9" w14:textId="3A19DC1A" w:rsidR="006B4B26" w:rsidRDefault="006B4B26" w:rsidP="006B4B26">
      <w:pPr>
        <w:pStyle w:val="4"/>
        <w:numPr>
          <w:ilvl w:val="0"/>
          <w:numId w:val="0"/>
        </w:numPr>
        <w:jc w:val="center"/>
      </w:pPr>
      <w:r>
        <w:object w:dxaOrig="4260" w:dyaOrig="9105" w14:anchorId="240B9E3F">
          <v:shape id="_x0000_i1036" type="#_x0000_t75" style="width:213.1pt;height:455.05pt" o:ole="">
            <v:imagedata r:id="rId49" o:title=""/>
          </v:shape>
          <o:OLEObject Type="Embed" ProgID="Visio.Drawing.15" ShapeID="_x0000_i1036" DrawAspect="Content" ObjectID="_1711585786" r:id="rId50"/>
        </w:object>
      </w:r>
    </w:p>
    <w:p w14:paraId="68516327" w14:textId="40CE3706" w:rsidR="006B4B26" w:rsidRDefault="006B4B26" w:rsidP="006B4B26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ขั้นตอนการแสดงคู่มือโควิดของเจ้าหน้าที่</w:t>
      </w:r>
    </w:p>
    <w:p w14:paraId="1555C110" w14:textId="2F3D6BB8" w:rsidR="006B4B26" w:rsidRPr="003D258D" w:rsidRDefault="006B4B26" w:rsidP="006B4B26">
      <w:pPr>
        <w:ind w:left="153"/>
        <w:rPr>
          <w:cs/>
        </w:rPr>
      </w:pPr>
      <w:r>
        <w:rPr>
          <w:rFonts w:hint="cs"/>
          <w:cs/>
        </w:rPr>
        <w:t>จากภาพที่ 3-1</w:t>
      </w:r>
      <w:r>
        <w:t>3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>
        <w:rPr>
          <w:rFonts w:hint="cs"/>
          <w:cs/>
        </w:rPr>
        <w:t>แสดงคู่มือโควิดของเจ้าหน้าที่ เจ้าหน้าที่เลือกคำสั่งในการแสดงคู่มือโควิด</w:t>
      </w:r>
      <w:r>
        <w:t>,</w:t>
      </w:r>
      <w:r>
        <w:rPr>
          <w:rFonts w:hint="cs"/>
          <w:cs/>
        </w:rPr>
        <w:t>คำสั่ง</w:t>
      </w:r>
      <w:r w:rsidRPr="006B4B26">
        <w:rPr>
          <w:cs/>
        </w:rPr>
        <w:t>ลบ หน้าจอจะแสดงข้อความยืนยันเมื่อกดยืนยันระบบจะทำการลบ</w:t>
      </w:r>
      <w:r>
        <w:rPr>
          <w:rFonts w:hint="cs"/>
          <w:cs/>
        </w:rPr>
        <w:t>ไฟล์คู่มือโควิดทันที</w:t>
      </w:r>
    </w:p>
    <w:p w14:paraId="0457C490" w14:textId="56105C13" w:rsidR="006B4B26" w:rsidRDefault="006B4B26" w:rsidP="00780564">
      <w:pPr>
        <w:ind w:left="153"/>
      </w:pPr>
    </w:p>
    <w:p w14:paraId="4CA926C2" w14:textId="1040C2DC" w:rsidR="006B4B26" w:rsidRDefault="006B4B26" w:rsidP="00780564">
      <w:pPr>
        <w:ind w:left="153"/>
      </w:pPr>
    </w:p>
    <w:p w14:paraId="63B3B953" w14:textId="3BDB9376" w:rsidR="006B4B26" w:rsidRDefault="006B4B26" w:rsidP="006B4B26">
      <w:pPr>
        <w:pStyle w:val="4"/>
      </w:pPr>
      <w:r>
        <w:rPr>
          <w:rFonts w:hint="cs"/>
          <w:cs/>
        </w:rPr>
        <w:lastRenderedPageBreak/>
        <w:t>ส่วนของหน้า</w:t>
      </w:r>
      <w:r w:rsidRPr="006D5FF4">
        <w:rPr>
          <w:cs/>
        </w:rPr>
        <w:t>หน้า</w:t>
      </w:r>
      <w:r>
        <w:rPr>
          <w:rFonts w:hint="cs"/>
          <w:cs/>
        </w:rPr>
        <w:t>คู่มือกักตัวของเจ้าหน้าที่</w:t>
      </w:r>
    </w:p>
    <w:p w14:paraId="00D99BC5" w14:textId="09A73669" w:rsidR="006B4B26" w:rsidRDefault="006B4B26" w:rsidP="006B4B26">
      <w:pPr>
        <w:pStyle w:val="4"/>
        <w:numPr>
          <w:ilvl w:val="0"/>
          <w:numId w:val="0"/>
        </w:numPr>
        <w:jc w:val="center"/>
      </w:pPr>
      <w:r>
        <w:object w:dxaOrig="4260" w:dyaOrig="9105" w14:anchorId="30F387A3">
          <v:shape id="_x0000_i1037" type="#_x0000_t75" style="width:213.1pt;height:455.05pt" o:ole="">
            <v:imagedata r:id="rId51" o:title=""/>
          </v:shape>
          <o:OLEObject Type="Embed" ProgID="Visio.Drawing.15" ShapeID="_x0000_i1037" DrawAspect="Content" ObjectID="_1711585787" r:id="rId52"/>
        </w:object>
      </w:r>
    </w:p>
    <w:p w14:paraId="37397649" w14:textId="0D634793" w:rsidR="006B4B26" w:rsidRDefault="006B4B26" w:rsidP="006B4B26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ขั้นตอนการแสดงคู่มือกักตัวของเจ้าหน้าที่</w:t>
      </w:r>
    </w:p>
    <w:p w14:paraId="327B9E52" w14:textId="42C23378" w:rsidR="006B4B26" w:rsidRPr="003D258D" w:rsidRDefault="006B4B26" w:rsidP="006B4B26">
      <w:pPr>
        <w:ind w:left="153"/>
        <w:rPr>
          <w:cs/>
        </w:rPr>
      </w:pPr>
      <w:r>
        <w:rPr>
          <w:rFonts w:hint="cs"/>
          <w:cs/>
        </w:rPr>
        <w:t>จากภาพที่ 3-1</w:t>
      </w:r>
      <w:r>
        <w:t>4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>
        <w:rPr>
          <w:rFonts w:hint="cs"/>
          <w:cs/>
        </w:rPr>
        <w:t>แสดงคู่มือกักตัวของเจ้าหน้าที่ เจ้าหน้าที่เลือกคำสั่งในการแสดงคู่มือ</w:t>
      </w:r>
      <w:r w:rsidR="00BB4CA1">
        <w:rPr>
          <w:rFonts w:hint="cs"/>
          <w:cs/>
        </w:rPr>
        <w:t>กักตัว</w:t>
      </w:r>
      <w:r>
        <w:t>,</w:t>
      </w:r>
      <w:r>
        <w:rPr>
          <w:rFonts w:hint="cs"/>
          <w:cs/>
        </w:rPr>
        <w:t>คำสั่ง</w:t>
      </w:r>
      <w:r w:rsidRPr="006B4B26">
        <w:rPr>
          <w:cs/>
        </w:rPr>
        <w:t>ลบ หน้าจอจะแสดงข้อความยืนยันเมื่อกดยืนยันระบบจะทำการลบ</w:t>
      </w:r>
      <w:r>
        <w:rPr>
          <w:rFonts w:hint="cs"/>
          <w:cs/>
        </w:rPr>
        <w:t>ไฟล์คู่มือ</w:t>
      </w:r>
      <w:r w:rsidR="00BB4CA1">
        <w:rPr>
          <w:rFonts w:hint="cs"/>
          <w:cs/>
        </w:rPr>
        <w:t>กักตัว</w:t>
      </w:r>
      <w:r>
        <w:rPr>
          <w:rFonts w:hint="cs"/>
          <w:cs/>
        </w:rPr>
        <w:t>ทันที</w:t>
      </w:r>
    </w:p>
    <w:p w14:paraId="1F80385B" w14:textId="18999227" w:rsidR="006B4B26" w:rsidRDefault="006B4B26" w:rsidP="00780564">
      <w:pPr>
        <w:ind w:left="153"/>
      </w:pPr>
    </w:p>
    <w:p w14:paraId="56889EEF" w14:textId="52461C93" w:rsidR="00BB4CA1" w:rsidRDefault="00BB4CA1" w:rsidP="00780564">
      <w:pPr>
        <w:ind w:left="153"/>
      </w:pPr>
    </w:p>
    <w:p w14:paraId="66C326DD" w14:textId="74621328" w:rsidR="00BB4CA1" w:rsidRDefault="00BB4CA1" w:rsidP="00780564">
      <w:pPr>
        <w:ind w:left="153"/>
      </w:pPr>
    </w:p>
    <w:p w14:paraId="48CDE320" w14:textId="21B0B35E" w:rsidR="00BB4CA1" w:rsidRDefault="00BB4CA1" w:rsidP="00780564">
      <w:pPr>
        <w:ind w:left="153"/>
      </w:pPr>
    </w:p>
    <w:p w14:paraId="5EE2A7C7" w14:textId="65B969C5" w:rsidR="00BB4CA1" w:rsidRDefault="00BB4CA1" w:rsidP="00BB4CA1">
      <w:pPr>
        <w:pStyle w:val="4"/>
      </w:pPr>
      <w:r>
        <w:rPr>
          <w:rFonts w:hint="cs"/>
          <w:cs/>
        </w:rPr>
        <w:lastRenderedPageBreak/>
        <w:t>ส่วนของหน้า</w:t>
      </w:r>
      <w:r w:rsidRPr="006D5FF4">
        <w:rPr>
          <w:cs/>
        </w:rPr>
        <w:t>หน้า</w:t>
      </w:r>
      <w:r>
        <w:rPr>
          <w:rFonts w:hint="cs"/>
          <w:cs/>
        </w:rPr>
        <w:t>ประชาสัมพันธ์ของเจ้าหน้าที่</w:t>
      </w:r>
    </w:p>
    <w:p w14:paraId="384B71A8" w14:textId="651F647C" w:rsidR="00BB4CA1" w:rsidRDefault="00BB4CA1" w:rsidP="00BB4CA1">
      <w:pPr>
        <w:pStyle w:val="4"/>
        <w:numPr>
          <w:ilvl w:val="0"/>
          <w:numId w:val="0"/>
        </w:numPr>
        <w:jc w:val="center"/>
      </w:pPr>
      <w:r>
        <w:object w:dxaOrig="4260" w:dyaOrig="9105" w14:anchorId="16520F3D">
          <v:shape id="_x0000_i1038" type="#_x0000_t75" style="width:213.1pt;height:455.05pt" o:ole="">
            <v:imagedata r:id="rId53" o:title=""/>
          </v:shape>
          <o:OLEObject Type="Embed" ProgID="Visio.Drawing.15" ShapeID="_x0000_i1038" DrawAspect="Content" ObjectID="_1711585788" r:id="rId54"/>
        </w:object>
      </w:r>
    </w:p>
    <w:p w14:paraId="4154173E" w14:textId="65BFF4AE" w:rsidR="00BB4CA1" w:rsidRDefault="00BB4CA1" w:rsidP="00BB4CA1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ขั้นตอนการแสดงการประชาสัมพันธ์ของเจ้าหน้าที่</w:t>
      </w:r>
    </w:p>
    <w:p w14:paraId="520C7DDD" w14:textId="06B75846" w:rsidR="00BB4CA1" w:rsidRPr="003D258D" w:rsidRDefault="00BB4CA1" w:rsidP="00BB4CA1">
      <w:pPr>
        <w:ind w:left="153"/>
        <w:rPr>
          <w:cs/>
        </w:rPr>
      </w:pPr>
      <w:r>
        <w:rPr>
          <w:rFonts w:hint="cs"/>
          <w:cs/>
        </w:rPr>
        <w:t>จากภาพที่ 3-1</w:t>
      </w:r>
      <w:r>
        <w:t>5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>
        <w:rPr>
          <w:rFonts w:hint="cs"/>
          <w:cs/>
        </w:rPr>
        <w:t>แสดงประชาสัมพันธ์ของเจ้าหน้าที่ เจ้าหน้าที่เลือกคำสั่งในการแสดงประชาสัมพันธ์</w:t>
      </w:r>
      <w:r>
        <w:t>,</w:t>
      </w:r>
      <w:r>
        <w:rPr>
          <w:rFonts w:hint="cs"/>
          <w:cs/>
        </w:rPr>
        <w:t>คำสั่ง</w:t>
      </w:r>
      <w:r w:rsidRPr="006B4B26">
        <w:rPr>
          <w:cs/>
        </w:rPr>
        <w:t>ลบ หน้าจอจะแสดงข้อความยืนยันเมื่อกดยืนยันระบบจะทำการลบ</w:t>
      </w:r>
      <w:r>
        <w:rPr>
          <w:rFonts w:hint="cs"/>
          <w:cs/>
        </w:rPr>
        <w:t>ไฟล์ประชาสัมพันธ์ทันที</w:t>
      </w:r>
    </w:p>
    <w:p w14:paraId="12DDEF46" w14:textId="5CA0CB9B" w:rsidR="00BB4CA1" w:rsidRDefault="00BB4CA1" w:rsidP="00780564">
      <w:pPr>
        <w:ind w:left="153"/>
      </w:pPr>
    </w:p>
    <w:p w14:paraId="1FAFEE6C" w14:textId="3B5A7B67" w:rsidR="00BB4CA1" w:rsidRDefault="00BB4CA1" w:rsidP="00780564">
      <w:pPr>
        <w:ind w:left="153"/>
      </w:pPr>
    </w:p>
    <w:p w14:paraId="193CF3EA" w14:textId="6D6D7920" w:rsidR="00BB4CA1" w:rsidRDefault="00BB4CA1" w:rsidP="00780564">
      <w:pPr>
        <w:ind w:left="153"/>
      </w:pPr>
    </w:p>
    <w:p w14:paraId="1BCCBF2E" w14:textId="5C46252B" w:rsidR="00BB4CA1" w:rsidRDefault="00BB4CA1" w:rsidP="00780564">
      <w:pPr>
        <w:ind w:left="153"/>
      </w:pPr>
    </w:p>
    <w:p w14:paraId="154AD720" w14:textId="3CECEB97" w:rsidR="00BB4CA1" w:rsidRDefault="00BB4CA1" w:rsidP="00BB4CA1">
      <w:pPr>
        <w:pStyle w:val="4"/>
      </w:pPr>
      <w:r>
        <w:rPr>
          <w:rFonts w:hint="cs"/>
          <w:cs/>
        </w:rPr>
        <w:lastRenderedPageBreak/>
        <w:t>ส่วนของหน้า</w:t>
      </w:r>
      <w:r w:rsidRPr="006D5FF4">
        <w:rPr>
          <w:cs/>
        </w:rPr>
        <w:t>หน้า</w:t>
      </w:r>
      <w:r>
        <w:rPr>
          <w:rFonts w:hint="cs"/>
          <w:cs/>
        </w:rPr>
        <w:t>สายด่วนของเจ้าหน้าที่</w:t>
      </w:r>
    </w:p>
    <w:p w14:paraId="732BAF87" w14:textId="36A5790B" w:rsidR="00BB4CA1" w:rsidRDefault="00BB4CA1" w:rsidP="00BB4CA1">
      <w:pPr>
        <w:pStyle w:val="4"/>
        <w:numPr>
          <w:ilvl w:val="0"/>
          <w:numId w:val="0"/>
        </w:numPr>
        <w:jc w:val="center"/>
      </w:pPr>
      <w:r>
        <w:object w:dxaOrig="4260" w:dyaOrig="9105" w14:anchorId="2164E4AD">
          <v:shape id="_x0000_i1039" type="#_x0000_t75" style="width:213.1pt;height:455.05pt" o:ole="">
            <v:imagedata r:id="rId55" o:title=""/>
          </v:shape>
          <o:OLEObject Type="Embed" ProgID="Visio.Drawing.15" ShapeID="_x0000_i1039" DrawAspect="Content" ObjectID="_1711585789" r:id="rId56"/>
        </w:object>
      </w:r>
    </w:p>
    <w:p w14:paraId="6DF9C421" w14:textId="390D8AB3" w:rsidR="00BB4CA1" w:rsidRDefault="00BB4CA1" w:rsidP="00BB4CA1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ขั้นตอนการแสดงสายด่วนของเจ้าหน้าที่</w:t>
      </w:r>
    </w:p>
    <w:p w14:paraId="21E60A05" w14:textId="58F33EA6" w:rsidR="00BB4CA1" w:rsidRPr="003D258D" w:rsidRDefault="00BB4CA1" w:rsidP="00BB4CA1">
      <w:pPr>
        <w:ind w:left="153"/>
        <w:rPr>
          <w:cs/>
        </w:rPr>
      </w:pPr>
      <w:r>
        <w:rPr>
          <w:rFonts w:hint="cs"/>
          <w:cs/>
        </w:rPr>
        <w:t>จากภาพที่ 3-1</w:t>
      </w:r>
      <w:r>
        <w:t>6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>
        <w:rPr>
          <w:rFonts w:hint="cs"/>
          <w:cs/>
        </w:rPr>
        <w:t>แสดงเบอร์สายด่วนของเจ้าหน้าที่ เจ้าหน้าที่เลือกคำสั่งในการแสดงเบอร์สายด่วน</w:t>
      </w:r>
      <w:r>
        <w:t>,</w:t>
      </w:r>
      <w:r>
        <w:rPr>
          <w:rFonts w:hint="cs"/>
          <w:cs/>
        </w:rPr>
        <w:t>คำสั่ง</w:t>
      </w:r>
      <w:r w:rsidRPr="006B4B26">
        <w:rPr>
          <w:cs/>
        </w:rPr>
        <w:t>ลบ หน้าจอจะแสดงข้อความยืนยันเมื่อกดยืนยันระบบจะทำการลบ</w:t>
      </w:r>
      <w:r>
        <w:rPr>
          <w:rFonts w:hint="cs"/>
          <w:cs/>
        </w:rPr>
        <w:t>เบอร์สายด่วนทันที</w:t>
      </w:r>
    </w:p>
    <w:p w14:paraId="0A0CD5DD" w14:textId="7FDA9224" w:rsidR="00BB4CA1" w:rsidRDefault="00BB4CA1" w:rsidP="00780564">
      <w:pPr>
        <w:ind w:left="153"/>
      </w:pPr>
    </w:p>
    <w:p w14:paraId="7F2579B1" w14:textId="5BBA7D00" w:rsidR="00BB4CA1" w:rsidRDefault="00BB4CA1" w:rsidP="00780564">
      <w:pPr>
        <w:ind w:left="153"/>
      </w:pPr>
    </w:p>
    <w:p w14:paraId="1C5A5307" w14:textId="5BC12D98" w:rsidR="00BB4CA1" w:rsidRDefault="00BB4CA1" w:rsidP="00780564">
      <w:pPr>
        <w:ind w:left="153"/>
      </w:pPr>
    </w:p>
    <w:p w14:paraId="1CFF18EE" w14:textId="37B1E96F" w:rsidR="00BB4CA1" w:rsidRDefault="00BB4CA1" w:rsidP="00780564">
      <w:pPr>
        <w:ind w:left="153"/>
      </w:pPr>
    </w:p>
    <w:p w14:paraId="7E32CFCD" w14:textId="7A8A0EC3" w:rsidR="00BB4CA1" w:rsidRDefault="00BB4CA1" w:rsidP="00EE6198">
      <w:pPr>
        <w:pStyle w:val="4"/>
      </w:pPr>
      <w:r>
        <w:rPr>
          <w:rFonts w:hint="cs"/>
          <w:cs/>
        </w:rPr>
        <w:lastRenderedPageBreak/>
        <w:t>ส่วนของหน้า</w:t>
      </w:r>
      <w:r w:rsidRPr="006D5FF4">
        <w:rPr>
          <w:cs/>
        </w:rPr>
        <w:t>หน้า</w:t>
      </w:r>
      <w:r>
        <w:rPr>
          <w:rFonts w:hint="cs"/>
          <w:cs/>
        </w:rPr>
        <w:t>แจ้งเตือนเจ้าหน้าที่</w:t>
      </w:r>
    </w:p>
    <w:p w14:paraId="7E5AF3B0" w14:textId="5B5D423B" w:rsidR="00BB4CA1" w:rsidRDefault="00BB4CA1" w:rsidP="00BB4CA1">
      <w:pPr>
        <w:pStyle w:val="4"/>
        <w:numPr>
          <w:ilvl w:val="0"/>
          <w:numId w:val="0"/>
        </w:numPr>
        <w:jc w:val="center"/>
      </w:pPr>
      <w:r>
        <w:object w:dxaOrig="4321" w:dyaOrig="10051" w14:anchorId="14960C29">
          <v:shape id="_x0000_i1040" type="#_x0000_t75" style="width:3in;height:502.25pt" o:ole="">
            <v:imagedata r:id="rId57" o:title=""/>
          </v:shape>
          <o:OLEObject Type="Embed" ProgID="Visio.Drawing.15" ShapeID="_x0000_i1040" DrawAspect="Content" ObjectID="_1711585790" r:id="rId58"/>
        </w:object>
      </w:r>
    </w:p>
    <w:p w14:paraId="0243AFD6" w14:textId="1A807192" w:rsidR="00BB4CA1" w:rsidRDefault="00BB4CA1" w:rsidP="00BB4CA1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ขั้นตอนการแสดงแจ้งเตือนของเจ้าหน้าที่</w:t>
      </w:r>
    </w:p>
    <w:p w14:paraId="79BD52D2" w14:textId="4FF86475" w:rsidR="00BB4CA1" w:rsidRDefault="00BB4CA1" w:rsidP="00BB4CA1">
      <w:pPr>
        <w:ind w:left="153"/>
      </w:pPr>
      <w:r>
        <w:rPr>
          <w:rFonts w:hint="cs"/>
          <w:cs/>
        </w:rPr>
        <w:t>จากภาพที่ 3-1</w:t>
      </w:r>
      <w:r>
        <w:t>7</w:t>
      </w:r>
      <w:r>
        <w:rPr>
          <w:rFonts w:hint="cs"/>
          <w:cs/>
        </w:rPr>
        <w:t xml:space="preserve"> </w:t>
      </w:r>
      <w:r>
        <w:rPr>
          <w:cs/>
        </w:rPr>
        <w:t>แสดงขั้นตอนการ</w:t>
      </w:r>
      <w:r>
        <w:rPr>
          <w:rFonts w:hint="cs"/>
          <w:cs/>
        </w:rPr>
        <w:t>แสดงแจ้งเตือนของเจ้าหน้าที่ เจ้าหน้าที่เลือกคำสั่งในการแสดง</w:t>
      </w:r>
      <w:r w:rsidR="00EE6198">
        <w:rPr>
          <w:rFonts w:hint="cs"/>
          <w:cs/>
        </w:rPr>
        <w:t>การแจ้งเตือน</w:t>
      </w:r>
      <w:r w:rsidR="00EE6198">
        <w:t>,,</w:t>
      </w:r>
      <w:r>
        <w:rPr>
          <w:rFonts w:hint="cs"/>
          <w:cs/>
        </w:rPr>
        <w:t>คำสั่</w:t>
      </w:r>
      <w:r w:rsidR="00EE6198">
        <w:rPr>
          <w:rFonts w:hint="cs"/>
          <w:cs/>
        </w:rPr>
        <w:t>งยืนยันสถานะ</w:t>
      </w:r>
      <w:r w:rsidRPr="006B4B26">
        <w:rPr>
          <w:cs/>
        </w:rPr>
        <w:t xml:space="preserve"> หน้าจอจะแสดง</w:t>
      </w:r>
      <w:r w:rsidR="00EE6198">
        <w:rPr>
          <w:rFonts w:hint="cs"/>
          <w:cs/>
        </w:rPr>
        <w:t>ปุ่ม</w:t>
      </w:r>
      <w:r w:rsidRPr="006B4B26">
        <w:rPr>
          <w:cs/>
        </w:rPr>
        <w:t>ยืนยัน</w:t>
      </w:r>
      <w:r w:rsidR="00EE6198">
        <w:rPr>
          <w:rFonts w:hint="cs"/>
          <w:cs/>
        </w:rPr>
        <w:t>สถานะ</w:t>
      </w:r>
      <w:r w:rsidRPr="006B4B26">
        <w:rPr>
          <w:cs/>
        </w:rPr>
        <w:t>เมื่อกดยืนยันระบบจะทำ</w:t>
      </w:r>
      <w:r w:rsidR="00EE6198">
        <w:rPr>
          <w:rFonts w:hint="cs"/>
          <w:cs/>
        </w:rPr>
        <w:t>เปลี่ยนสถานะของนักศึกษา</w:t>
      </w:r>
      <w:r>
        <w:rPr>
          <w:rFonts w:hint="cs"/>
          <w:cs/>
        </w:rPr>
        <w:t>ทันที</w:t>
      </w:r>
    </w:p>
    <w:p w14:paraId="0732C6E8" w14:textId="4205630F" w:rsidR="00EE6198" w:rsidRDefault="00EE6198" w:rsidP="00BB4CA1">
      <w:pPr>
        <w:ind w:left="153"/>
      </w:pPr>
    </w:p>
    <w:p w14:paraId="57F28117" w14:textId="536AFB65" w:rsidR="00EE6198" w:rsidRDefault="00EE6198" w:rsidP="00EE6198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จัดการข้อมูลส่วนตัวของเจ้าหน้าที่</w:t>
      </w:r>
    </w:p>
    <w:p w14:paraId="0D4F26CD" w14:textId="58CADF76" w:rsidR="00EE6198" w:rsidRDefault="00EE6198" w:rsidP="00EE6198">
      <w:pPr>
        <w:pStyle w:val="4"/>
        <w:numPr>
          <w:ilvl w:val="0"/>
          <w:numId w:val="0"/>
        </w:numPr>
        <w:jc w:val="center"/>
      </w:pPr>
      <w:r>
        <w:object w:dxaOrig="4441" w:dyaOrig="9855" w14:anchorId="045555D8">
          <v:shape id="_x0000_i1041" type="#_x0000_t75" style="width:222.35pt;height:492.5pt" o:ole="">
            <v:imagedata r:id="rId59" o:title=""/>
          </v:shape>
          <o:OLEObject Type="Embed" ProgID="Visio.Drawing.15" ShapeID="_x0000_i1041" DrawAspect="Content" ObjectID="_1711585791" r:id="rId60"/>
        </w:object>
      </w:r>
    </w:p>
    <w:p w14:paraId="309038FA" w14:textId="32075FDE" w:rsidR="00EE6198" w:rsidRDefault="00EE6198" w:rsidP="00EE6198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</w:t>
      </w:r>
      <w:r w:rsidRPr="00EE6198">
        <w:rPr>
          <w:cs/>
        </w:rPr>
        <w:t>จัดการข้อมูลส่วนตัวของเจ้าหน้าที่</w:t>
      </w:r>
    </w:p>
    <w:p w14:paraId="63B619CD" w14:textId="2EF130A3" w:rsidR="00EE6198" w:rsidRDefault="00EE6198" w:rsidP="00BB4CA1">
      <w:pPr>
        <w:ind w:left="153"/>
      </w:pPr>
      <w:r>
        <w:rPr>
          <w:rFonts w:hint="cs"/>
          <w:cs/>
        </w:rPr>
        <w:t>จากภาพที่ 3-1</w:t>
      </w:r>
      <w:r>
        <w:t>8</w:t>
      </w:r>
      <w:r>
        <w:rPr>
          <w:rFonts w:hint="cs"/>
          <w:cs/>
        </w:rPr>
        <w:t xml:space="preserve"> </w:t>
      </w:r>
      <w:bookmarkStart w:id="109" w:name="_Hlk100766667"/>
      <w:r>
        <w:rPr>
          <w:cs/>
        </w:rPr>
        <w:t>แสดงขั้นตอนกา</w:t>
      </w:r>
      <w:r>
        <w:rPr>
          <w:rFonts w:hint="cs"/>
          <w:cs/>
        </w:rPr>
        <w:t>รจัดการข้อมูลส่วนตัวของเจ้าหน้าที่ เจ้าหน้าที่เลือกคำสั่งในการจัดการข้อมูลส่วนตัว</w:t>
      </w:r>
      <w:r>
        <w:t>,</w:t>
      </w:r>
      <w:r w:rsidRPr="00EE6198">
        <w:rPr>
          <w:cs/>
        </w:rPr>
        <w:t>คำสั่งแก้ไข ระบบจะแสดงข้อมูลที่มีอยู่แล้วข้อมูล</w:t>
      </w:r>
      <w:r>
        <w:rPr>
          <w:rFonts w:hint="cs"/>
          <w:cs/>
        </w:rPr>
        <w:t>ส่วนตัวเจ้าหน้าที่</w:t>
      </w:r>
      <w:r w:rsidRPr="00EE6198">
        <w:rPr>
          <w:cs/>
        </w:rPr>
        <w:t>จะทำการแก้ไขข้อมูลโดยการเปลี่ยนแปลงข้อมูลที่แสดงในฟอร์มให้ครบถ้วนจากนั้นกดปุ่มบันทึกข้อมูล ระบบจะทำการบันทึกข้อมูล</w:t>
      </w:r>
      <w:r>
        <w:rPr>
          <w:rFonts w:hint="cs"/>
          <w:cs/>
        </w:rPr>
        <w:t>ส่วนตัวของเจ้าหน้าที่</w:t>
      </w:r>
      <w:bookmarkEnd w:id="109"/>
    </w:p>
    <w:p w14:paraId="75E3B1F5" w14:textId="3B2EEE8D" w:rsidR="00EE6198" w:rsidRDefault="00EE6198" w:rsidP="00BB4CA1">
      <w:pPr>
        <w:ind w:left="153"/>
      </w:pPr>
    </w:p>
    <w:p w14:paraId="507701D1" w14:textId="6385BB21" w:rsidR="00EE6198" w:rsidRDefault="00EE6198" w:rsidP="00EE6198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แรกของเจ้าหน้าที่</w:t>
      </w:r>
    </w:p>
    <w:p w14:paraId="008D8FBD" w14:textId="52F04FB1" w:rsidR="00EE6198" w:rsidRDefault="00EE6198" w:rsidP="00EE6198">
      <w:pPr>
        <w:pStyle w:val="4"/>
        <w:numPr>
          <w:ilvl w:val="0"/>
          <w:numId w:val="0"/>
        </w:numPr>
        <w:jc w:val="center"/>
      </w:pPr>
      <w:r>
        <w:object w:dxaOrig="6390" w:dyaOrig="10351" w14:anchorId="6BC07FB6">
          <v:shape id="_x0000_i1042" type="#_x0000_t75" style="width:319.7pt;height:517.8pt" o:ole="">
            <v:imagedata r:id="rId61" o:title=""/>
          </v:shape>
          <o:OLEObject Type="Embed" ProgID="Visio.Drawing.15" ShapeID="_x0000_i1042" DrawAspect="Content" ObjectID="_1711585792" r:id="rId62"/>
        </w:object>
      </w:r>
    </w:p>
    <w:p w14:paraId="51CFECD9" w14:textId="2D153BBF" w:rsidR="00EE6198" w:rsidRDefault="00EE6198" w:rsidP="00EE6198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</w:t>
      </w:r>
      <w:r w:rsidR="00AA78E8">
        <w:rPr>
          <w:rFonts w:hint="cs"/>
          <w:cs/>
        </w:rPr>
        <w:t>รใช้งานหน้าแรกของ</w:t>
      </w:r>
      <w:r w:rsidRPr="00EE6198">
        <w:rPr>
          <w:cs/>
        </w:rPr>
        <w:t>เจ้าหน้าที่</w:t>
      </w:r>
    </w:p>
    <w:p w14:paraId="3F552579" w14:textId="498C1D64" w:rsidR="00BB4CA1" w:rsidRDefault="00EE6198" w:rsidP="00AA78E8">
      <w:pPr>
        <w:ind w:left="153"/>
      </w:pPr>
      <w:r>
        <w:rPr>
          <w:rFonts w:hint="cs"/>
          <w:cs/>
        </w:rPr>
        <w:t>จากภาพที่ 3-1</w:t>
      </w:r>
      <w:r>
        <w:t>9</w:t>
      </w:r>
      <w:r>
        <w:rPr>
          <w:rFonts w:hint="cs"/>
          <w:cs/>
        </w:rPr>
        <w:t xml:space="preserve"> </w:t>
      </w:r>
      <w:r w:rsidR="00AA78E8">
        <w:rPr>
          <w:rFonts w:hint="cs"/>
          <w:cs/>
        </w:rPr>
        <w:t xml:space="preserve">แสดงขั้นตอนการใช้งานหน้าแรก เมื่อเข้าสู่หน้าแรกผู้ใช้งานจะเลือกคำสั่งการทำงาน ได้แก่ </w:t>
      </w:r>
      <w:r w:rsidR="00AA78E8">
        <w:t>See all</w:t>
      </w:r>
      <w:r w:rsidR="00AA78E8">
        <w:rPr>
          <w:rFonts w:hint="cs"/>
          <w:cs/>
        </w:rPr>
        <w:t xml:space="preserve"> จะแสดงรายชื่อนักศึกษาที่อยู่ในระบบทั้งหมด</w:t>
      </w:r>
      <w:r w:rsidR="00AA78E8">
        <w:t>,</w:t>
      </w:r>
      <w:r w:rsidR="00AA78E8">
        <w:rPr>
          <w:rFonts w:hint="cs"/>
          <w:cs/>
        </w:rPr>
        <w:t xml:space="preserve"> ค้นหาคณะ จะแสดงผลการค้นหาที่ผู้ใช้งานต้องการ </w:t>
      </w:r>
    </w:p>
    <w:p w14:paraId="1F505880" w14:textId="685FF1CD" w:rsidR="00AA78E8" w:rsidRDefault="00AA78E8" w:rsidP="00AA78E8">
      <w:pPr>
        <w:ind w:left="153"/>
      </w:pPr>
    </w:p>
    <w:p w14:paraId="731F75B2" w14:textId="08D53518" w:rsidR="00AA78E8" w:rsidRDefault="00AA78E8" w:rsidP="00270496">
      <w:pPr>
        <w:pStyle w:val="4"/>
      </w:pPr>
      <w:r>
        <w:rPr>
          <w:rFonts w:hint="cs"/>
          <w:cs/>
        </w:rPr>
        <w:lastRenderedPageBreak/>
        <w:t>ส่วน</w:t>
      </w:r>
      <w:r w:rsidR="00270496" w:rsidRPr="00270496">
        <w:rPr>
          <w:cs/>
        </w:rPr>
        <w:t>ของหน้า</w:t>
      </w:r>
      <w:r w:rsidR="00270496" w:rsidRPr="00270496">
        <w:t>Drawer</w:t>
      </w:r>
      <w:r>
        <w:rPr>
          <w:rFonts w:hint="cs"/>
          <w:cs/>
        </w:rPr>
        <w:t>ของนักศึกษา</w:t>
      </w:r>
      <w:r w:rsidR="00270496">
        <w:rPr>
          <w:rFonts w:hint="cs"/>
          <w:cs/>
        </w:rPr>
        <w:t>สถานะปกติ</w:t>
      </w:r>
    </w:p>
    <w:p w14:paraId="18F322C8" w14:textId="4609E4B7" w:rsidR="00AA78E8" w:rsidRDefault="00270496" w:rsidP="00AA78E8">
      <w:pPr>
        <w:pStyle w:val="4"/>
        <w:numPr>
          <w:ilvl w:val="0"/>
          <w:numId w:val="0"/>
        </w:numPr>
        <w:jc w:val="center"/>
      </w:pPr>
      <w:r>
        <w:object w:dxaOrig="6390" w:dyaOrig="14671" w14:anchorId="70791FDE">
          <v:shape id="_x0000_i1043" type="#_x0000_t75" style="width:209.1pt;height:482.1pt" o:ole="">
            <v:imagedata r:id="rId63" o:title=""/>
          </v:shape>
          <o:OLEObject Type="Embed" ProgID="Visio.Drawing.15" ShapeID="_x0000_i1043" DrawAspect="Content" ObjectID="_1711585793" r:id="rId64"/>
        </w:object>
      </w:r>
    </w:p>
    <w:p w14:paraId="428A0289" w14:textId="47068C3A" w:rsidR="00AA78E8" w:rsidRDefault="00AA78E8" w:rsidP="00AA78E8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</w:t>
      </w:r>
      <w:r w:rsidR="00270496" w:rsidRPr="00270496">
        <w:t>Drawer</w:t>
      </w:r>
      <w:r w:rsidR="00270496" w:rsidRPr="00270496">
        <w:rPr>
          <w:cs/>
        </w:rPr>
        <w:t>ของนักศึกษาสถานะปกติ</w:t>
      </w:r>
    </w:p>
    <w:p w14:paraId="43901E3B" w14:textId="5740E17C" w:rsidR="00AA78E8" w:rsidRDefault="00AA78E8" w:rsidP="00AA78E8">
      <w:pPr>
        <w:ind w:left="153"/>
      </w:pPr>
      <w:r>
        <w:rPr>
          <w:rFonts w:hint="cs"/>
          <w:cs/>
        </w:rPr>
        <w:t>จากภาพที่ 3-</w:t>
      </w:r>
      <w:r>
        <w:t>20</w:t>
      </w:r>
      <w:r>
        <w:rPr>
          <w:rFonts w:hint="cs"/>
          <w:cs/>
        </w:rPr>
        <w:t xml:space="preserve"> แสดงขั้นตอนการใช้งานหน้าแรก เมื่อเข้าสู่หน้าแรกผู้ใช้งานจะเลือกคำสั่งการทำงาน ได้แก่ คู่มือโควิด จะแสดงหน้ารายชื่อไฟล์คู่มือโควิด</w:t>
      </w:r>
      <w:r>
        <w:t>,</w:t>
      </w:r>
      <w:r w:rsidR="00270496">
        <w:rPr>
          <w:rFonts w:hint="cs"/>
          <w:cs/>
        </w:rPr>
        <w:t>คู่มือกักตัว จะแสดงหน้ารายชื่อไฟล์คู่มือกักตัว</w:t>
      </w:r>
      <w:r w:rsidR="00270496">
        <w:t>,</w:t>
      </w:r>
      <w:r>
        <w:rPr>
          <w:rFonts w:hint="cs"/>
          <w:cs/>
        </w:rPr>
        <w:t>สถานที่ตร</w:t>
      </w:r>
      <w:r w:rsidR="00270496">
        <w:rPr>
          <w:rFonts w:hint="cs"/>
          <w:cs/>
        </w:rPr>
        <w:t>วจ</w:t>
      </w:r>
      <w:r>
        <w:rPr>
          <w:rFonts w:hint="cs"/>
          <w:cs/>
        </w:rPr>
        <w:t xml:space="preserve"> จะแสดง</w:t>
      </w:r>
      <w:r w:rsidR="00270496">
        <w:rPr>
          <w:rFonts w:hint="cs"/>
          <w:cs/>
        </w:rPr>
        <w:t>รายสถานที่ตรวจเชื้อทั้งหมด</w:t>
      </w:r>
      <w:r w:rsidR="00270496">
        <w:t>,</w:t>
      </w:r>
      <w:r w:rsidR="00270496">
        <w:rPr>
          <w:rFonts w:hint="cs"/>
          <w:cs/>
        </w:rPr>
        <w:t>โรงพยาบาลใกล้ฉัน จะแสดงโรงพยาบาลที่อยู่ใกล้กับตำแหน่งของนักศึกษา</w:t>
      </w:r>
      <w:r w:rsidR="00270496">
        <w:t>,</w:t>
      </w:r>
      <w:r w:rsidR="00270496">
        <w:rPr>
          <w:rFonts w:hint="cs"/>
          <w:cs/>
        </w:rPr>
        <w:t>ประชาสัมพันธ์ จะแสดงรายชื่อไฟล์ประชาสัมพันธ์ทั้งหมด</w:t>
      </w:r>
    </w:p>
    <w:p w14:paraId="711EBF8B" w14:textId="77777777" w:rsidR="00270496" w:rsidRDefault="00270496" w:rsidP="00270496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แรกของนักศึกษา</w:t>
      </w:r>
    </w:p>
    <w:p w14:paraId="43A71BE6" w14:textId="1E5AF423" w:rsidR="00270496" w:rsidRDefault="00C83485" w:rsidP="00270496">
      <w:pPr>
        <w:pStyle w:val="4"/>
        <w:numPr>
          <w:ilvl w:val="0"/>
          <w:numId w:val="0"/>
        </w:numPr>
        <w:jc w:val="center"/>
      </w:pPr>
      <w:r>
        <w:object w:dxaOrig="6390" w:dyaOrig="10351" w14:anchorId="6DB46F57">
          <v:shape id="_x0000_i1044" type="#_x0000_t75" style="width:275.35pt;height:445.8pt" o:ole="">
            <v:imagedata r:id="rId65" o:title=""/>
          </v:shape>
          <o:OLEObject Type="Embed" ProgID="Visio.Drawing.15" ShapeID="_x0000_i1044" DrawAspect="Content" ObjectID="_1711585794" r:id="rId66"/>
        </w:object>
      </w:r>
    </w:p>
    <w:p w14:paraId="7CE62FAD" w14:textId="77777777" w:rsidR="00270496" w:rsidRDefault="00270496" w:rsidP="00270496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ขั้นตอนการใช้งานหน้าแรกของนักศึกษา</w:t>
      </w:r>
    </w:p>
    <w:p w14:paraId="25BFF9FC" w14:textId="260E7B18" w:rsidR="00270496" w:rsidRPr="003D258D" w:rsidRDefault="00270496" w:rsidP="00270496">
      <w:pPr>
        <w:ind w:left="153"/>
        <w:rPr>
          <w:cs/>
        </w:rPr>
      </w:pPr>
      <w:r>
        <w:rPr>
          <w:rFonts w:hint="cs"/>
          <w:cs/>
        </w:rPr>
        <w:t>จากภาพที่ 3-</w:t>
      </w:r>
      <w:r>
        <w:t>21</w:t>
      </w:r>
      <w:r>
        <w:rPr>
          <w:rFonts w:hint="cs"/>
          <w:cs/>
        </w:rPr>
        <w:t xml:space="preserve"> แสดงขั้นตอนการใช้งานหน้าแรก เมื่อเข้าสู่หน้าแรก</w:t>
      </w:r>
      <w:r w:rsidR="00C83485">
        <w:rPr>
          <w:rFonts w:hint="cs"/>
          <w:cs/>
        </w:rPr>
        <w:t>นักศึกษา</w:t>
      </w:r>
      <w:r>
        <w:rPr>
          <w:rFonts w:hint="cs"/>
          <w:cs/>
        </w:rPr>
        <w:t>จะเลือกคำสั่งการทำงาน ได้แก่ แสดงสถานการณ์โควิด จะแสดงจำนวนผู้ติดเชื้อประจำวัน จำนวนติดเชื้อสะสมประจำวัน จำนวนผู้เสียชีวิตประจำวัน จำนวนผู้ที่หายป่วยประจำวัน จำนวนผู้หายป่วยสะสมประจำวัน จำนวนผู้เสียชีวิตสะสมประจำวัน</w:t>
      </w:r>
      <w:r>
        <w:t>,</w:t>
      </w:r>
      <w:r>
        <w:rPr>
          <w:rFonts w:hint="cs"/>
          <w:cs/>
        </w:rPr>
        <w:t>ข่าวสุขภาพ จะแสดงข่าวของสุขภาพที่เกี่ยวข้องกับการดูแล</w:t>
      </w:r>
      <w:r w:rsidR="00C83485">
        <w:rPr>
          <w:rFonts w:hint="cs"/>
          <w:cs/>
        </w:rPr>
        <w:t>ตัวเองสำหรับสถานการณ์โควิด</w:t>
      </w:r>
      <w:r>
        <w:rPr>
          <w:rFonts w:hint="cs"/>
          <w:cs/>
        </w:rPr>
        <w:t>ตรวจ</w:t>
      </w:r>
    </w:p>
    <w:p w14:paraId="6F173699" w14:textId="77777777" w:rsidR="00270496" w:rsidRPr="003D258D" w:rsidRDefault="00270496" w:rsidP="00AA78E8">
      <w:pPr>
        <w:ind w:left="153"/>
        <w:rPr>
          <w:cs/>
        </w:rPr>
      </w:pPr>
    </w:p>
    <w:p w14:paraId="43CC345E" w14:textId="3774B82A" w:rsidR="00AA78E8" w:rsidRDefault="00AA78E8" w:rsidP="00AA78E8">
      <w:pPr>
        <w:ind w:left="153"/>
      </w:pPr>
    </w:p>
    <w:p w14:paraId="5BCE8624" w14:textId="00AF715D" w:rsidR="00C83485" w:rsidRDefault="00C83485" w:rsidP="00C83485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คู่มือโควิดของนักศึกษา</w:t>
      </w:r>
    </w:p>
    <w:p w14:paraId="1CFD020D" w14:textId="55586E39" w:rsidR="00C83485" w:rsidRDefault="00C83485" w:rsidP="00C83485">
      <w:pPr>
        <w:pStyle w:val="4"/>
        <w:numPr>
          <w:ilvl w:val="0"/>
          <w:numId w:val="0"/>
        </w:numPr>
        <w:jc w:val="center"/>
      </w:pPr>
      <w:r>
        <w:object w:dxaOrig="7036" w:dyaOrig="10006" w14:anchorId="6EE4A9F1">
          <v:shape id="_x0000_i1045" type="#_x0000_t75" style="width:351.95pt;height:500.55pt" o:ole="">
            <v:imagedata r:id="rId67" o:title=""/>
          </v:shape>
          <o:OLEObject Type="Embed" ProgID="Visio.Drawing.15" ShapeID="_x0000_i1045" DrawAspect="Content" ObjectID="_1711585795" r:id="rId68"/>
        </w:object>
      </w:r>
    </w:p>
    <w:p w14:paraId="31446093" w14:textId="1560D21C" w:rsidR="00C83485" w:rsidRDefault="00C83485" w:rsidP="00C83485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ขั้นตอนการใช้งานหน้าคู่มือโควิดของนักศึกษา</w:t>
      </w:r>
    </w:p>
    <w:p w14:paraId="2739B58E" w14:textId="491F6FD7" w:rsidR="00C83485" w:rsidRDefault="00C83485" w:rsidP="00C83485">
      <w:pPr>
        <w:ind w:left="153"/>
      </w:pPr>
      <w:r>
        <w:rPr>
          <w:rFonts w:hint="cs"/>
          <w:cs/>
        </w:rPr>
        <w:t>จากภาพที่ 3-</w:t>
      </w:r>
      <w:r>
        <w:t>22</w:t>
      </w:r>
      <w:r>
        <w:rPr>
          <w:rFonts w:hint="cs"/>
          <w:cs/>
        </w:rPr>
        <w:t xml:space="preserve"> แสดงขั้นตอนการใช้งานหน้าคู่มือโควิด เมื่อเข้าสู่หน้า</w:t>
      </w:r>
      <w:r w:rsidR="0089355E">
        <w:rPr>
          <w:rFonts w:hint="cs"/>
          <w:cs/>
        </w:rPr>
        <w:t>คู่มือโควิด</w:t>
      </w:r>
      <w:r>
        <w:rPr>
          <w:rFonts w:hint="cs"/>
          <w:cs/>
        </w:rPr>
        <w:t>นักศึกษาจะเลือกคำสั่งการทำงานเปิดไฟล์คู่มือโควิด  จะแสดงรายชื่อคู่มือโควิด จะแสดงรายชื่อคู่มือโควิดทั้งหมด</w:t>
      </w:r>
    </w:p>
    <w:p w14:paraId="5C076359" w14:textId="227B230D" w:rsidR="00C83485" w:rsidRDefault="00C83485" w:rsidP="00C83485">
      <w:pPr>
        <w:ind w:left="153"/>
      </w:pPr>
    </w:p>
    <w:p w14:paraId="68FC7BC4" w14:textId="39250A6F" w:rsidR="00C83485" w:rsidRDefault="00C83485" w:rsidP="00C83485">
      <w:pPr>
        <w:ind w:left="153"/>
      </w:pPr>
    </w:p>
    <w:p w14:paraId="781328E2" w14:textId="2879D9DC" w:rsidR="00C83485" w:rsidRDefault="00C83485" w:rsidP="00C83485">
      <w:pPr>
        <w:pStyle w:val="4"/>
      </w:pPr>
      <w:r>
        <w:rPr>
          <w:rFonts w:hint="cs"/>
          <w:cs/>
        </w:rPr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คู่มือกักตัวของนักศึกษา</w:t>
      </w:r>
    </w:p>
    <w:p w14:paraId="1214530E" w14:textId="4C7CA6C3" w:rsidR="00C83485" w:rsidRDefault="00C83485" w:rsidP="00C83485">
      <w:pPr>
        <w:pStyle w:val="4"/>
        <w:numPr>
          <w:ilvl w:val="0"/>
          <w:numId w:val="0"/>
        </w:numPr>
        <w:jc w:val="center"/>
      </w:pPr>
      <w:r>
        <w:object w:dxaOrig="7036" w:dyaOrig="10006" w14:anchorId="5594E75C">
          <v:shape id="_x0000_i1046" type="#_x0000_t75" style="width:351.95pt;height:500.55pt" o:ole="">
            <v:imagedata r:id="rId69" o:title=""/>
          </v:shape>
          <o:OLEObject Type="Embed" ProgID="Visio.Drawing.15" ShapeID="_x0000_i1046" DrawAspect="Content" ObjectID="_1711585796" r:id="rId70"/>
        </w:object>
      </w:r>
    </w:p>
    <w:p w14:paraId="30C2E853" w14:textId="21F4DB91" w:rsidR="00C83485" w:rsidRDefault="00C83485" w:rsidP="00C83485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ขั้นตอนการใช้งานหน้าคู่มือกักตัวของนักศึกษา</w:t>
      </w:r>
    </w:p>
    <w:p w14:paraId="49A6972B" w14:textId="74A7192A" w:rsidR="00C83485" w:rsidRDefault="00C83485" w:rsidP="0089355E">
      <w:pPr>
        <w:ind w:left="153"/>
      </w:pPr>
      <w:r>
        <w:rPr>
          <w:rFonts w:hint="cs"/>
          <w:cs/>
        </w:rPr>
        <w:t>จากภาพที่ 3-</w:t>
      </w:r>
      <w:r>
        <w:t>23</w:t>
      </w:r>
      <w:r>
        <w:rPr>
          <w:rFonts w:hint="cs"/>
          <w:cs/>
        </w:rPr>
        <w:t xml:space="preserve"> แสดงขั้นตอนการใช้งานหน้าคู่มือกักตัว เมื่อเข้าสู่หน้า</w:t>
      </w:r>
      <w:r w:rsidR="0089355E">
        <w:rPr>
          <w:rFonts w:hint="cs"/>
          <w:cs/>
        </w:rPr>
        <w:t>คู่มือกักตัว</w:t>
      </w:r>
      <w:r>
        <w:rPr>
          <w:rFonts w:hint="cs"/>
          <w:cs/>
        </w:rPr>
        <w:t>นักศึกษาจะเลือกคำสั่งการทำงานเปิดไฟล์คู่มือกักตัว  จะแสดงรายชื่อคู่มือกักตัว จะแสดงรายชื่อคู่มือกักตัวทั้งหมด</w:t>
      </w:r>
    </w:p>
    <w:p w14:paraId="136BB19B" w14:textId="369426A8" w:rsidR="00C83485" w:rsidRDefault="00C83485" w:rsidP="00C83485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สถานที่ตรวจเชื้อ</w:t>
      </w:r>
    </w:p>
    <w:p w14:paraId="25893385" w14:textId="1E6F3064" w:rsidR="00C83485" w:rsidRDefault="00C83485" w:rsidP="00C83485">
      <w:pPr>
        <w:pStyle w:val="4"/>
        <w:numPr>
          <w:ilvl w:val="0"/>
          <w:numId w:val="0"/>
        </w:numPr>
        <w:jc w:val="center"/>
      </w:pPr>
      <w:r>
        <w:object w:dxaOrig="6390" w:dyaOrig="10351" w14:anchorId="087F8071">
          <v:shape id="_x0000_i1047" type="#_x0000_t75" style="width:319.7pt;height:517.8pt" o:ole="">
            <v:imagedata r:id="rId71" o:title=""/>
          </v:shape>
          <o:OLEObject Type="Embed" ProgID="Visio.Drawing.15" ShapeID="_x0000_i1047" DrawAspect="Content" ObjectID="_1711585797" r:id="rId72"/>
        </w:object>
      </w:r>
    </w:p>
    <w:p w14:paraId="1B8A2F3D" w14:textId="59E78825" w:rsidR="00C83485" w:rsidRDefault="00C83485" w:rsidP="00C83485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ขั้นตอนการใช้งานหน้าสถานที่ตรวจเชื้อ</w:t>
      </w:r>
    </w:p>
    <w:p w14:paraId="1F42FA4C" w14:textId="423B82D9" w:rsidR="00C83485" w:rsidRPr="003D258D" w:rsidRDefault="00C83485" w:rsidP="00C83485">
      <w:pPr>
        <w:ind w:left="153"/>
        <w:rPr>
          <w:cs/>
        </w:rPr>
      </w:pPr>
      <w:r>
        <w:rPr>
          <w:rFonts w:hint="cs"/>
          <w:cs/>
        </w:rPr>
        <w:t>จากภาพที่ 3-</w:t>
      </w:r>
      <w:r>
        <w:t>2</w:t>
      </w:r>
      <w:r w:rsidR="0089355E">
        <w:t>4</w:t>
      </w:r>
      <w:r>
        <w:rPr>
          <w:rFonts w:hint="cs"/>
          <w:cs/>
        </w:rPr>
        <w:t xml:space="preserve"> แสดงขั้นตอนการใช้งานหน้าสถานที่ตรวจเชื้อ เมื่อเข้าสู่หน้า</w:t>
      </w:r>
      <w:r w:rsidR="0089355E">
        <w:rPr>
          <w:rFonts w:hint="cs"/>
          <w:cs/>
        </w:rPr>
        <w:t>สถานที่ตรวจเชื้อ</w:t>
      </w:r>
      <w:r>
        <w:rPr>
          <w:rFonts w:hint="cs"/>
          <w:cs/>
        </w:rPr>
        <w:t>นักศึกษา</w:t>
      </w:r>
      <w:r w:rsidRPr="00C83485">
        <w:rPr>
          <w:cs/>
        </w:rPr>
        <w:t xml:space="preserve">จะเลือกคำสั่งการทำงาน ได้แก่ </w:t>
      </w:r>
      <w:r w:rsidRPr="00C83485">
        <w:t xml:space="preserve">See all </w:t>
      </w:r>
      <w:r w:rsidRPr="00C83485">
        <w:rPr>
          <w:cs/>
        </w:rPr>
        <w:t>จะแสดง</w:t>
      </w:r>
      <w:r>
        <w:rPr>
          <w:rFonts w:hint="cs"/>
          <w:cs/>
        </w:rPr>
        <w:t>สถานที่ตรวจเชื้อทั้งหมด</w:t>
      </w:r>
      <w:r w:rsidR="0089355E">
        <w:t>,</w:t>
      </w:r>
      <w:r w:rsidR="0089355E">
        <w:rPr>
          <w:rFonts w:hint="cs"/>
          <w:cs/>
        </w:rPr>
        <w:t>แผนที่แสดงสถานที่ตรวจเชื้อ จะแสดงแผนที่ตรวจเชื้อทั้งหมด</w:t>
      </w:r>
    </w:p>
    <w:p w14:paraId="49BDE0B3" w14:textId="77777777" w:rsidR="00C83485" w:rsidRPr="003D258D" w:rsidRDefault="00C83485" w:rsidP="00C83485">
      <w:pPr>
        <w:ind w:left="153"/>
        <w:rPr>
          <w:cs/>
        </w:rPr>
      </w:pPr>
    </w:p>
    <w:p w14:paraId="2E31EC29" w14:textId="3CB58285" w:rsidR="0089355E" w:rsidRDefault="0089355E" w:rsidP="0089355E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โรงพยาบาลใกล้ฉัน</w:t>
      </w:r>
    </w:p>
    <w:p w14:paraId="4C3D9A24" w14:textId="498197A8" w:rsidR="0089355E" w:rsidRDefault="0089355E" w:rsidP="0089355E">
      <w:pPr>
        <w:pStyle w:val="4"/>
        <w:numPr>
          <w:ilvl w:val="0"/>
          <w:numId w:val="0"/>
        </w:numPr>
        <w:jc w:val="center"/>
      </w:pPr>
      <w:r>
        <w:object w:dxaOrig="6390" w:dyaOrig="10351" w14:anchorId="1744E7E9">
          <v:shape id="_x0000_i1048" type="#_x0000_t75" style="width:319.7pt;height:517.8pt" o:ole="">
            <v:imagedata r:id="rId73" o:title=""/>
          </v:shape>
          <o:OLEObject Type="Embed" ProgID="Visio.Drawing.15" ShapeID="_x0000_i1048" DrawAspect="Content" ObjectID="_1711585798" r:id="rId74"/>
        </w:object>
      </w:r>
    </w:p>
    <w:p w14:paraId="724F2839" w14:textId="0E88E229" w:rsidR="0089355E" w:rsidRDefault="0089355E" w:rsidP="0089355E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ขั้นตอนการใช้งานหน้าโรงพยาบาลใกล้ฉัน</w:t>
      </w:r>
    </w:p>
    <w:p w14:paraId="61C7080B" w14:textId="2281F771" w:rsidR="0089355E" w:rsidRDefault="0089355E" w:rsidP="0089355E">
      <w:pPr>
        <w:ind w:left="153"/>
      </w:pPr>
      <w:r>
        <w:rPr>
          <w:rFonts w:hint="cs"/>
          <w:cs/>
        </w:rPr>
        <w:t>จากภาพที่ 3-</w:t>
      </w:r>
      <w:r>
        <w:t>25</w:t>
      </w:r>
      <w:r>
        <w:rPr>
          <w:rFonts w:hint="cs"/>
          <w:cs/>
        </w:rPr>
        <w:t xml:space="preserve"> แสดงขั้นตอนการใช้งานหน้าโรงพยาบาลใกล้ฉัน เมื่อเข้าสู่หน้าโรงพยาบาลใกล้ฉัน นักศึกษา</w:t>
      </w:r>
      <w:r w:rsidRPr="00C83485">
        <w:rPr>
          <w:cs/>
        </w:rPr>
        <w:t xml:space="preserve">จะเลือกคำสั่งการทำงาน ได้แก่ </w:t>
      </w:r>
      <w:r>
        <w:rPr>
          <w:rFonts w:hint="cs"/>
          <w:cs/>
        </w:rPr>
        <w:t>เช็คตำแหน่ง</w:t>
      </w:r>
      <w:r w:rsidRPr="00C83485">
        <w:t xml:space="preserve"> </w:t>
      </w:r>
      <w:r w:rsidRPr="00C83485">
        <w:rPr>
          <w:cs/>
        </w:rPr>
        <w:t>จะแสดง</w:t>
      </w:r>
      <w:r>
        <w:rPr>
          <w:rFonts w:hint="cs"/>
          <w:cs/>
        </w:rPr>
        <w:t>โรงพยาบาลที่อยู่ใกล้นักศึกษา</w:t>
      </w:r>
      <w:r>
        <w:t>,</w:t>
      </w:r>
      <w:r>
        <w:rPr>
          <w:rFonts w:hint="cs"/>
          <w:cs/>
        </w:rPr>
        <w:t>แผนที่แสดงโรงพยาบาลใกล้ฉัน จะแสดงแผนที่โรงพยาบาลที่อยู่ใกล้นักศึกษา</w:t>
      </w:r>
    </w:p>
    <w:p w14:paraId="4A5CC332" w14:textId="63B922F0" w:rsidR="0089355E" w:rsidRDefault="0089355E" w:rsidP="0089355E">
      <w:pPr>
        <w:ind w:left="153"/>
      </w:pPr>
    </w:p>
    <w:p w14:paraId="2C587DFA" w14:textId="71417454" w:rsidR="0089355E" w:rsidRDefault="0089355E" w:rsidP="0089355E">
      <w:pPr>
        <w:pStyle w:val="4"/>
      </w:pPr>
      <w:r>
        <w:rPr>
          <w:rFonts w:hint="cs"/>
          <w:cs/>
        </w:rPr>
        <w:lastRenderedPageBreak/>
        <w:t>ส่วนของ</w:t>
      </w:r>
      <w:r w:rsidRPr="006D5FF4">
        <w:rPr>
          <w:cs/>
        </w:rPr>
        <w:t>หน้า</w:t>
      </w:r>
      <w:r>
        <w:rPr>
          <w:rFonts w:hint="cs"/>
          <w:cs/>
        </w:rPr>
        <w:t>ประชาสัมพันธ์ของนักศึกษา</w:t>
      </w:r>
    </w:p>
    <w:p w14:paraId="59E5A31B" w14:textId="4C11C680" w:rsidR="0089355E" w:rsidRDefault="0089355E" w:rsidP="0089355E">
      <w:pPr>
        <w:pStyle w:val="4"/>
        <w:numPr>
          <w:ilvl w:val="0"/>
          <w:numId w:val="0"/>
        </w:numPr>
        <w:jc w:val="center"/>
      </w:pPr>
      <w:r>
        <w:object w:dxaOrig="7036" w:dyaOrig="10006" w14:anchorId="5EF3DA7D">
          <v:shape id="_x0000_i1049" type="#_x0000_t75" style="width:351.95pt;height:500.55pt" o:ole="">
            <v:imagedata r:id="rId75" o:title=""/>
          </v:shape>
          <o:OLEObject Type="Embed" ProgID="Visio.Drawing.15" ShapeID="_x0000_i1049" DrawAspect="Content" ObjectID="_1711585799" r:id="rId76"/>
        </w:object>
      </w:r>
    </w:p>
    <w:p w14:paraId="59AF20FE" w14:textId="5F2F7661" w:rsidR="0089355E" w:rsidRDefault="0089355E" w:rsidP="0089355E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ขั้นตอนการใช้งานหน้าประชาสัมพันธ์ของนักศึกษา</w:t>
      </w:r>
    </w:p>
    <w:p w14:paraId="3A04DA69" w14:textId="2F10A180" w:rsidR="0089355E" w:rsidRDefault="0089355E" w:rsidP="0089355E">
      <w:pPr>
        <w:ind w:left="153"/>
      </w:pPr>
      <w:r>
        <w:rPr>
          <w:rFonts w:hint="cs"/>
          <w:cs/>
        </w:rPr>
        <w:t>จากภาพที่ 3-</w:t>
      </w:r>
      <w:r>
        <w:t>26</w:t>
      </w:r>
      <w:r>
        <w:rPr>
          <w:rFonts w:hint="cs"/>
          <w:cs/>
        </w:rPr>
        <w:t xml:space="preserve"> แสดงขั้นตอนการใช้งานหน้าประชาสัมพันธ์ เมื่อเข้าสู่หน้าประชาสัมพันธ์นักศึกษาจะเลือกคำสั่งการทำงานเปิดไฟล์ประชาสัมพันธ์  จะแสดงรายชื่อประชาสัมพันธ์ทั้งหมด </w:t>
      </w:r>
    </w:p>
    <w:p w14:paraId="507E3FDB" w14:textId="77777777" w:rsidR="0089355E" w:rsidRPr="003D258D" w:rsidRDefault="0089355E" w:rsidP="0089355E">
      <w:pPr>
        <w:ind w:left="153"/>
        <w:rPr>
          <w:cs/>
        </w:rPr>
      </w:pPr>
    </w:p>
    <w:p w14:paraId="13C9FBFA" w14:textId="66F0E8C7" w:rsidR="00C83485" w:rsidRDefault="00C83485" w:rsidP="0089355E">
      <w:pPr>
        <w:ind w:firstLine="0"/>
      </w:pPr>
    </w:p>
    <w:p w14:paraId="0D250B14" w14:textId="44D1A55D" w:rsidR="0089355E" w:rsidRDefault="0089355E" w:rsidP="0089355E">
      <w:pPr>
        <w:pStyle w:val="4"/>
      </w:pPr>
      <w:r>
        <w:rPr>
          <w:rFonts w:hint="cs"/>
          <w:cs/>
        </w:rPr>
        <w:lastRenderedPageBreak/>
        <w:t>ส่วนของ</w:t>
      </w:r>
      <w:r w:rsidRPr="0089355E">
        <w:rPr>
          <w:cs/>
        </w:rPr>
        <w:t>หน้าแสดงแผนที่ตำแหน่งนักศึกษา</w:t>
      </w:r>
    </w:p>
    <w:p w14:paraId="6126A3BA" w14:textId="65EB5EB2" w:rsidR="0089355E" w:rsidRDefault="0089355E" w:rsidP="0089355E">
      <w:pPr>
        <w:pStyle w:val="4"/>
        <w:numPr>
          <w:ilvl w:val="0"/>
          <w:numId w:val="0"/>
        </w:numPr>
        <w:jc w:val="center"/>
      </w:pPr>
      <w:r>
        <w:object w:dxaOrig="6390" w:dyaOrig="7201" w14:anchorId="2EFAC885">
          <v:shape id="_x0000_i1050" type="#_x0000_t75" style="width:319.7pt;height:5in" o:ole="">
            <v:imagedata r:id="rId77" o:title=""/>
          </v:shape>
          <o:OLEObject Type="Embed" ProgID="Visio.Drawing.15" ShapeID="_x0000_i1050" DrawAspect="Content" ObjectID="_1711585800" r:id="rId78"/>
        </w:object>
      </w:r>
    </w:p>
    <w:p w14:paraId="22640FE2" w14:textId="7657259B" w:rsidR="0089355E" w:rsidRDefault="0089355E" w:rsidP="0089355E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</w:t>
      </w:r>
      <w:r w:rsidRPr="0089355E">
        <w:rPr>
          <w:cs/>
        </w:rPr>
        <w:t>แสดงแผนที่ตำแหน่งนักศึกษา</w:t>
      </w:r>
    </w:p>
    <w:p w14:paraId="73C2077F" w14:textId="1943ED8A" w:rsidR="0089355E" w:rsidRDefault="0089355E" w:rsidP="0089355E">
      <w:pPr>
        <w:ind w:left="153"/>
      </w:pPr>
      <w:r>
        <w:rPr>
          <w:rFonts w:hint="cs"/>
          <w:cs/>
        </w:rPr>
        <w:t>จากภาพที่ 3-</w:t>
      </w:r>
      <w:r>
        <w:t>2</w:t>
      </w:r>
      <w:r w:rsidR="00C40E74">
        <w:t>7</w:t>
      </w:r>
      <w:r>
        <w:rPr>
          <w:rFonts w:hint="cs"/>
          <w:cs/>
        </w:rPr>
        <w:t xml:space="preserve"> แสดงขั้นตอนการใช้งานหน้า</w:t>
      </w:r>
      <w:r w:rsidR="00C33028" w:rsidRPr="00C33028">
        <w:rPr>
          <w:cs/>
        </w:rPr>
        <w:t>แผนที่ตำแหน่งนักศึกษา</w:t>
      </w:r>
      <w:r>
        <w:rPr>
          <w:rFonts w:hint="cs"/>
          <w:cs/>
        </w:rPr>
        <w:t xml:space="preserve"> เมื่อเข้าสู่หน้า</w:t>
      </w:r>
      <w:r w:rsidR="00C33028" w:rsidRPr="00C33028">
        <w:rPr>
          <w:cs/>
        </w:rPr>
        <w:t>แผนที่ตำแหน่ง</w:t>
      </w:r>
      <w:r>
        <w:rPr>
          <w:rFonts w:hint="cs"/>
          <w:cs/>
        </w:rPr>
        <w:t>นักศึกษาจะเลือกคำสั่งการทำงาน</w:t>
      </w:r>
      <w:r w:rsidR="00C33028">
        <w:rPr>
          <w:rFonts w:hint="cs"/>
          <w:cs/>
        </w:rPr>
        <w:t>แสดงตำแหน่งของนักศึกษาที่อยู่ในระบบ</w:t>
      </w:r>
      <w:r>
        <w:rPr>
          <w:rFonts w:hint="cs"/>
          <w:cs/>
        </w:rPr>
        <w:t xml:space="preserve">  จะแสดง</w:t>
      </w:r>
      <w:r w:rsidR="00C33028">
        <w:rPr>
          <w:rFonts w:hint="cs"/>
          <w:cs/>
        </w:rPr>
        <w:t>ตำแหน่งของนัก</w:t>
      </w:r>
      <w:proofErr w:type="spellStart"/>
      <w:r w:rsidR="00C33028">
        <w:rPr>
          <w:rFonts w:hint="cs"/>
          <w:cs/>
        </w:rPr>
        <w:t>ศึ</w:t>
      </w:r>
      <w:proofErr w:type="spellEnd"/>
      <w:r w:rsidR="00C33028">
        <w:rPr>
          <w:rFonts w:hint="cs"/>
          <w:cs/>
        </w:rPr>
        <w:t>กาที่อยู่ในระบบทั้งหมด</w:t>
      </w:r>
      <w:r>
        <w:rPr>
          <w:rFonts w:hint="cs"/>
          <w:cs/>
        </w:rPr>
        <w:t xml:space="preserve"> </w:t>
      </w:r>
    </w:p>
    <w:p w14:paraId="3DF9AE5B" w14:textId="452EE54D" w:rsidR="00C33028" w:rsidRDefault="00C33028" w:rsidP="00C33028">
      <w:pPr>
        <w:pStyle w:val="4"/>
      </w:pPr>
      <w:r>
        <w:rPr>
          <w:rFonts w:hint="cs"/>
          <w:cs/>
        </w:rPr>
        <w:lastRenderedPageBreak/>
        <w:t>ส่วนของ</w:t>
      </w:r>
      <w:r w:rsidRPr="0089355E">
        <w:rPr>
          <w:cs/>
        </w:rPr>
        <w:t>หน้</w:t>
      </w:r>
      <w:r>
        <w:rPr>
          <w:rFonts w:hint="cs"/>
          <w:cs/>
        </w:rPr>
        <w:t>าขอเปลี่ยนสถานะของนักศึกษา</w:t>
      </w:r>
      <w:r w:rsidR="003F73DE">
        <w:rPr>
          <w:rFonts w:hint="cs"/>
          <w:cs/>
        </w:rPr>
        <w:t>สถานะ</w:t>
      </w:r>
      <w:r>
        <w:rPr>
          <w:rFonts w:hint="cs"/>
          <w:cs/>
        </w:rPr>
        <w:t>ปกติ</w:t>
      </w:r>
    </w:p>
    <w:p w14:paraId="2EA2B2D3" w14:textId="62028613" w:rsidR="00C33028" w:rsidRDefault="00C33028" w:rsidP="00C33028">
      <w:pPr>
        <w:pStyle w:val="4"/>
        <w:numPr>
          <w:ilvl w:val="0"/>
          <w:numId w:val="0"/>
        </w:numPr>
        <w:jc w:val="center"/>
      </w:pPr>
      <w:r>
        <w:object w:dxaOrig="7036" w:dyaOrig="10951" w14:anchorId="09DBB831">
          <v:shape id="_x0000_i1051" type="#_x0000_t75" style="width:308.75pt;height:480.95pt" o:ole="">
            <v:imagedata r:id="rId79" o:title=""/>
          </v:shape>
          <o:OLEObject Type="Embed" ProgID="Visio.Drawing.15" ShapeID="_x0000_i1051" DrawAspect="Content" ObjectID="_1711585801" r:id="rId80"/>
        </w:object>
      </w:r>
    </w:p>
    <w:p w14:paraId="32B3135B" w14:textId="268425D0" w:rsidR="00C33028" w:rsidRDefault="00C33028" w:rsidP="00C33028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</w:t>
      </w:r>
      <w:r w:rsidR="00780FD7">
        <w:rPr>
          <w:rFonts w:hint="cs"/>
          <w:cs/>
        </w:rPr>
        <w:t>ขอเปลี่ยนสถานะของนักศึกษาสถานะปกติ</w:t>
      </w:r>
    </w:p>
    <w:p w14:paraId="1AFA6792" w14:textId="7A38C965" w:rsidR="00C33028" w:rsidRDefault="00C33028" w:rsidP="00C33028">
      <w:pPr>
        <w:ind w:left="153"/>
      </w:pPr>
      <w:r>
        <w:rPr>
          <w:rFonts w:hint="cs"/>
          <w:cs/>
        </w:rPr>
        <w:t>จากภาพที่ 3-</w:t>
      </w:r>
      <w:r>
        <w:t>28</w:t>
      </w:r>
      <w:r>
        <w:rPr>
          <w:rFonts w:hint="cs"/>
          <w:cs/>
        </w:rPr>
        <w:t xml:space="preserve"> แสดงขั้นตอนการใช้งานหน้า</w:t>
      </w:r>
      <w:r w:rsidR="00780FD7">
        <w:rPr>
          <w:rFonts w:hint="cs"/>
          <w:cs/>
        </w:rPr>
        <w:t>ขอเปลี่ยนสถานะ</w:t>
      </w:r>
      <w:r>
        <w:rPr>
          <w:rFonts w:hint="cs"/>
          <w:cs/>
        </w:rPr>
        <w:t xml:space="preserve"> เมื่อเข้าสู่หน้า</w:t>
      </w:r>
      <w:r w:rsidR="00B7202F">
        <w:rPr>
          <w:rFonts w:hint="cs"/>
          <w:cs/>
        </w:rPr>
        <w:t>ขอเปลี่ยนสถานะกักตัว</w:t>
      </w:r>
      <w:r>
        <w:rPr>
          <w:rFonts w:hint="cs"/>
          <w:cs/>
        </w:rPr>
        <w:t>นักศึกษาจะเลือกคำสั่งการทำงาน</w:t>
      </w:r>
      <w:r w:rsidR="00B7202F">
        <w:rPr>
          <w:rFonts w:hint="cs"/>
          <w:cs/>
        </w:rPr>
        <w:t>เปลี่ยนสถานะ</w:t>
      </w:r>
      <w:r>
        <w:rPr>
          <w:rFonts w:hint="cs"/>
          <w:cs/>
        </w:rPr>
        <w:t xml:space="preserve">ของนักศึกษา  </w:t>
      </w:r>
      <w:r w:rsidR="00B7202F">
        <w:rPr>
          <w:rFonts w:hint="cs"/>
          <w:cs/>
        </w:rPr>
        <w:t>ระบบ</w:t>
      </w:r>
      <w:r>
        <w:rPr>
          <w:rFonts w:hint="cs"/>
          <w:cs/>
        </w:rPr>
        <w:t>จะแสดง</w:t>
      </w:r>
      <w:r w:rsidR="00B7202F">
        <w:rPr>
          <w:rFonts w:hint="cs"/>
          <w:cs/>
        </w:rPr>
        <w:t>หน้าฟอร์มการประเมินความเสี่ยงและแสดงหน้ารอการยืนยันสถานะ</w:t>
      </w:r>
      <w:r w:rsidR="00B7202F">
        <w:t>,</w:t>
      </w:r>
      <w:r w:rsidR="00B7202F">
        <w:rPr>
          <w:rFonts w:hint="cs"/>
          <w:cs/>
        </w:rPr>
        <w:t>ขอเปลี่ยนสถานะติดเชื้อระบบจะแสดงหน้าฟอร์มการประเมินความเสี่ยง อัปโหลดเอกยืนยัน และแสดงหน้ารอการยืนยันสถานะ</w:t>
      </w:r>
    </w:p>
    <w:p w14:paraId="6F9330F5" w14:textId="7CCA1E36" w:rsidR="003F73DE" w:rsidRDefault="003F73DE" w:rsidP="00C33028">
      <w:pPr>
        <w:ind w:left="153"/>
      </w:pPr>
    </w:p>
    <w:p w14:paraId="63F41923" w14:textId="5AF2835E" w:rsidR="003F73DE" w:rsidRDefault="003F73DE" w:rsidP="003F73DE">
      <w:pPr>
        <w:pStyle w:val="4"/>
      </w:pPr>
      <w:r>
        <w:rPr>
          <w:rFonts w:hint="cs"/>
          <w:cs/>
        </w:rPr>
        <w:lastRenderedPageBreak/>
        <w:t>ส่วนของ</w:t>
      </w:r>
      <w:r w:rsidRPr="0089355E">
        <w:rPr>
          <w:cs/>
        </w:rPr>
        <w:t>หน้</w:t>
      </w:r>
      <w:r>
        <w:rPr>
          <w:rFonts w:hint="cs"/>
          <w:cs/>
        </w:rPr>
        <w:t>าการจัดการข้อมูลส่วนตัวของนักศึกษา</w:t>
      </w:r>
    </w:p>
    <w:p w14:paraId="267549A7" w14:textId="0B961E75" w:rsidR="003F73DE" w:rsidRDefault="007A5CF9" w:rsidP="003F73DE">
      <w:pPr>
        <w:pStyle w:val="4"/>
        <w:numPr>
          <w:ilvl w:val="0"/>
          <w:numId w:val="0"/>
        </w:numPr>
        <w:jc w:val="center"/>
      </w:pPr>
      <w:r>
        <w:rPr>
          <w:cs/>
        </w:rPr>
        <w:object w:dxaOrig="4441" w:dyaOrig="9855" w14:anchorId="68973340">
          <v:shape id="_x0000_i1052" type="#_x0000_t75" style="width:222.35pt;height:492.5pt" o:ole="">
            <v:imagedata r:id="rId81" o:title=""/>
          </v:shape>
          <o:OLEObject Type="Embed" ProgID="Visio.Drawing.15" ShapeID="_x0000_i1052" DrawAspect="Content" ObjectID="_1711585802" r:id="rId82"/>
        </w:object>
      </w:r>
    </w:p>
    <w:p w14:paraId="7C9761C2" w14:textId="40FEEB61" w:rsidR="003F73DE" w:rsidRDefault="003F73DE" w:rsidP="003F73DE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</w:t>
      </w:r>
      <w:r w:rsidR="0061604C" w:rsidRPr="0061604C">
        <w:rPr>
          <w:cs/>
        </w:rPr>
        <w:t>การจัดการข้อมูลส่วนตัวของนักศึกษา</w:t>
      </w:r>
    </w:p>
    <w:p w14:paraId="568E445D" w14:textId="6803FCCA" w:rsidR="003F73DE" w:rsidRDefault="003F73DE" w:rsidP="003F73DE">
      <w:pPr>
        <w:ind w:left="153"/>
      </w:pPr>
      <w:r>
        <w:rPr>
          <w:rFonts w:hint="cs"/>
          <w:cs/>
        </w:rPr>
        <w:t>จากภาพที่ 3-</w:t>
      </w:r>
      <w:r>
        <w:t>29</w:t>
      </w:r>
      <w:r>
        <w:rPr>
          <w:rFonts w:hint="cs"/>
          <w:cs/>
        </w:rPr>
        <w:t xml:space="preserve"> </w:t>
      </w:r>
      <w:r w:rsidRPr="003F73DE">
        <w:rPr>
          <w:cs/>
        </w:rPr>
        <w:t>แสดงขั้นตอนการจัดการข้อมูลส่วนตัวของ</w:t>
      </w:r>
      <w:r>
        <w:rPr>
          <w:rFonts w:hint="cs"/>
          <w:cs/>
        </w:rPr>
        <w:t>นักศึกษา</w:t>
      </w:r>
      <w:r w:rsidRPr="003F73DE">
        <w:rPr>
          <w:cs/>
        </w:rPr>
        <w:t xml:space="preserve"> </w:t>
      </w:r>
      <w:r>
        <w:rPr>
          <w:rFonts w:hint="cs"/>
          <w:cs/>
        </w:rPr>
        <w:t>นักศึกษา</w:t>
      </w:r>
      <w:r w:rsidRPr="003F73DE">
        <w:rPr>
          <w:cs/>
        </w:rPr>
        <w:t>เลือกคำสั่งในการจัดการข้อมูลส่วนตัว</w:t>
      </w:r>
      <w:r w:rsidRPr="003F73DE">
        <w:t>,</w:t>
      </w:r>
      <w:r w:rsidRPr="003F73DE">
        <w:rPr>
          <w:cs/>
        </w:rPr>
        <w:t>คำสั่งแก้ไข ระบบจะแสดงข้อมูลที่มีอยู่แล้วข้อมูลส่วนตัว</w:t>
      </w:r>
      <w:r>
        <w:rPr>
          <w:rFonts w:hint="cs"/>
          <w:cs/>
        </w:rPr>
        <w:t>นักศึกษา</w:t>
      </w:r>
      <w:r w:rsidRPr="003F73DE">
        <w:rPr>
          <w:cs/>
        </w:rPr>
        <w:t>จะทำการแก้ไขข้อมูลโดยการเปลี่ยนแปลงข้อมูลที่แสดงในฟอร์มให้ครบถ้วนจากนั้นกดปุ่มบันทึกข้อมูล ระบบจะทำการบันทึกข้อมูลส่วนตัวของ</w:t>
      </w:r>
      <w:r>
        <w:rPr>
          <w:rFonts w:hint="cs"/>
          <w:cs/>
        </w:rPr>
        <w:t>นักศึกษา</w:t>
      </w:r>
    </w:p>
    <w:p w14:paraId="7C05C0A6" w14:textId="03BC9665" w:rsidR="003F73DE" w:rsidRDefault="003F73DE" w:rsidP="003F73DE">
      <w:pPr>
        <w:ind w:left="153"/>
      </w:pPr>
    </w:p>
    <w:p w14:paraId="6C29A2EA" w14:textId="03EA8C02" w:rsidR="003F73DE" w:rsidRDefault="003F73DE" w:rsidP="003F73DE">
      <w:pPr>
        <w:pStyle w:val="4"/>
      </w:pPr>
      <w:r>
        <w:rPr>
          <w:rFonts w:hint="cs"/>
          <w:cs/>
        </w:rPr>
        <w:lastRenderedPageBreak/>
        <w:t>ส่วน</w:t>
      </w:r>
      <w:r w:rsidR="0061604C" w:rsidRPr="0061604C">
        <w:rPr>
          <w:cs/>
        </w:rPr>
        <w:t>ของหน้า</w:t>
      </w:r>
      <w:r w:rsidR="0061604C" w:rsidRPr="0061604C">
        <w:t>Drawer</w:t>
      </w:r>
      <w:r w:rsidR="0061604C" w:rsidRPr="0061604C">
        <w:rPr>
          <w:cs/>
        </w:rPr>
        <w:t>ของนักศึกษาสถานะ</w:t>
      </w:r>
      <w:r w:rsidR="0061604C">
        <w:rPr>
          <w:rFonts w:hint="cs"/>
          <w:cs/>
        </w:rPr>
        <w:t>กักตัว</w:t>
      </w:r>
    </w:p>
    <w:p w14:paraId="145BD3C3" w14:textId="6C3DA51A" w:rsidR="003F73DE" w:rsidRDefault="0061604C" w:rsidP="003F73DE">
      <w:pPr>
        <w:pStyle w:val="4"/>
        <w:numPr>
          <w:ilvl w:val="0"/>
          <w:numId w:val="0"/>
        </w:numPr>
        <w:jc w:val="center"/>
      </w:pPr>
      <w:r>
        <w:rPr>
          <w:cs/>
        </w:rPr>
        <w:object w:dxaOrig="5806" w:dyaOrig="13890" w14:anchorId="228DBCE0">
          <v:shape id="_x0000_i1053" type="#_x0000_t75" style="width:196.4pt;height:470.6pt" o:ole="">
            <v:imagedata r:id="rId83" o:title=""/>
          </v:shape>
          <o:OLEObject Type="Embed" ProgID="Visio.Drawing.15" ShapeID="_x0000_i1053" DrawAspect="Content" ObjectID="_1711585803" r:id="rId84"/>
        </w:object>
      </w:r>
    </w:p>
    <w:p w14:paraId="21D790EC" w14:textId="6E2C62F6" w:rsidR="003F73DE" w:rsidRDefault="003F73DE" w:rsidP="003F73DE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ขั้นตอนการใช้งานหน้าขอเปลี่ยนสถานะของนักศึกษาสถานะ</w:t>
      </w:r>
      <w:r w:rsidR="0061604C">
        <w:rPr>
          <w:rFonts w:hint="cs"/>
          <w:cs/>
        </w:rPr>
        <w:t>กักตัว</w:t>
      </w:r>
    </w:p>
    <w:p w14:paraId="65B99ABE" w14:textId="1855BB46" w:rsidR="0061604C" w:rsidRDefault="003F73DE" w:rsidP="0061604C">
      <w:pPr>
        <w:ind w:left="153"/>
      </w:pPr>
      <w:r>
        <w:rPr>
          <w:rFonts w:hint="cs"/>
          <w:cs/>
        </w:rPr>
        <w:t>จากภาพที่ 3-</w:t>
      </w:r>
      <w:r w:rsidR="0061604C">
        <w:t>30</w:t>
      </w:r>
      <w:r>
        <w:rPr>
          <w:rFonts w:hint="cs"/>
          <w:cs/>
        </w:rPr>
        <w:t xml:space="preserve"> </w:t>
      </w:r>
      <w:r w:rsidR="0061604C">
        <w:rPr>
          <w:rFonts w:hint="cs"/>
          <w:cs/>
        </w:rPr>
        <w:t>แสดงขั้นตอนการใช้งานหน้าแรก เมื่อเข้าสู่หน้าแรกผู้ใช้งานจะเลือกคำสั่งการทำงาน ได้แก่ คู่มือโควิด จะแสดงหน้ารายชื่อไฟล์คู่มือโควิด</w:t>
      </w:r>
      <w:r w:rsidR="0061604C">
        <w:t>,</w:t>
      </w:r>
      <w:r w:rsidR="0061604C">
        <w:rPr>
          <w:rFonts w:hint="cs"/>
          <w:cs/>
        </w:rPr>
        <w:t>คู่มือกักตัว จะแสดงหน้ารายชื่อไฟล์คู่มือกักตัว</w:t>
      </w:r>
      <w:r w:rsidR="0061604C">
        <w:t>,</w:t>
      </w:r>
      <w:r w:rsidR="0061604C">
        <w:rPr>
          <w:rFonts w:hint="cs"/>
          <w:cs/>
        </w:rPr>
        <w:t>สถานที่ตรวจ จะแสดงรายสถานที่ตรวจเชื้อทั้งหมด</w:t>
      </w:r>
      <w:r w:rsidR="0061604C">
        <w:t>,</w:t>
      </w:r>
      <w:r w:rsidR="0061604C">
        <w:rPr>
          <w:rFonts w:hint="cs"/>
          <w:cs/>
        </w:rPr>
        <w:t>โรงพยาบาลใกล้ฉัน จะแสดงโรงพยาบาลที่อยู่ใกล้กับตำแหน่งของนักศึกษา</w:t>
      </w:r>
      <w:r w:rsidR="0061604C">
        <w:t>,</w:t>
      </w:r>
      <w:r w:rsidR="0061604C">
        <w:rPr>
          <w:rFonts w:hint="cs"/>
          <w:cs/>
        </w:rPr>
        <w:t>ประชาสัมพันธ์ จะแสดงรายชื่อไฟล์ประชาสัมพันธ์ทั้งหมด</w:t>
      </w:r>
      <w:r w:rsidR="0061604C">
        <w:t>,</w:t>
      </w:r>
      <w:r w:rsidR="0061604C">
        <w:rPr>
          <w:rFonts w:hint="cs"/>
          <w:cs/>
        </w:rPr>
        <w:t>ขอความช่วยเหลือ จะแสดงหน้าขอความชาวยเหลือด้าน อาหาร ยา อุปกรณ์ และเบอร์สายด่วน</w:t>
      </w:r>
    </w:p>
    <w:p w14:paraId="04A62D98" w14:textId="1B545CB8" w:rsidR="0061604C" w:rsidRDefault="0061604C" w:rsidP="0061604C">
      <w:pPr>
        <w:pStyle w:val="4"/>
      </w:pPr>
      <w:r>
        <w:rPr>
          <w:rFonts w:hint="cs"/>
          <w:cs/>
        </w:rPr>
        <w:lastRenderedPageBreak/>
        <w:t>ส่วนของ</w:t>
      </w:r>
      <w:r w:rsidRPr="0089355E">
        <w:rPr>
          <w:cs/>
        </w:rPr>
        <w:t>หน้</w:t>
      </w:r>
      <w:r>
        <w:rPr>
          <w:rFonts w:hint="cs"/>
          <w:cs/>
        </w:rPr>
        <w:t>าขอเปลี่ยนสถานะของนักศึกษาสถานะกักตัว</w:t>
      </w:r>
    </w:p>
    <w:p w14:paraId="762FCB00" w14:textId="4DEBE191" w:rsidR="0061604C" w:rsidRDefault="0061604C" w:rsidP="0061604C">
      <w:pPr>
        <w:pStyle w:val="4"/>
        <w:numPr>
          <w:ilvl w:val="0"/>
          <w:numId w:val="0"/>
        </w:numPr>
        <w:jc w:val="center"/>
      </w:pPr>
      <w:r>
        <w:object w:dxaOrig="7036" w:dyaOrig="10951" w14:anchorId="103825FE">
          <v:shape id="_x0000_i1054" type="#_x0000_t75" style="width:303.55pt;height:472.3pt" o:ole="">
            <v:imagedata r:id="rId85" o:title=""/>
          </v:shape>
          <o:OLEObject Type="Embed" ProgID="Visio.Drawing.15" ShapeID="_x0000_i1054" DrawAspect="Content" ObjectID="_1711585804" r:id="rId86"/>
        </w:object>
      </w:r>
    </w:p>
    <w:p w14:paraId="228BB457" w14:textId="0C094A71" w:rsidR="0061604C" w:rsidRDefault="0061604C" w:rsidP="0061604C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ขั้นตอนการใช้งานหน้าขอเปลี่ยนสถานะของนักศึกษาสถานะ</w:t>
      </w:r>
      <w:r w:rsidR="00145F33">
        <w:rPr>
          <w:rFonts w:hint="cs"/>
          <w:cs/>
        </w:rPr>
        <w:t>กักตัว</w:t>
      </w:r>
    </w:p>
    <w:p w14:paraId="64923276" w14:textId="784AFD44" w:rsidR="0061604C" w:rsidRDefault="0061604C" w:rsidP="0061604C">
      <w:pPr>
        <w:ind w:left="153"/>
      </w:pPr>
      <w:r>
        <w:rPr>
          <w:rFonts w:hint="cs"/>
          <w:cs/>
        </w:rPr>
        <w:t>จากภาพที่ 3-</w:t>
      </w:r>
      <w:r>
        <w:t>31</w:t>
      </w:r>
      <w:r>
        <w:rPr>
          <w:rFonts w:hint="cs"/>
          <w:cs/>
        </w:rPr>
        <w:t xml:space="preserve"> แสดงขั้นตอนการใช้งานหน้าขอเปลี่ยนสถานะ เมื่อเข้าสู่หน้าขอเปลี่ยนสถานะกักตัวนักศึกษาจะเลือกคำสั่งการทำงานเปลี่ยนสถานะปกติ  ระบบจะแสดงหน้าแสดงหน้ารอการยืนยันสถานะ</w:t>
      </w:r>
      <w:r>
        <w:t>,</w:t>
      </w:r>
      <w:r>
        <w:rPr>
          <w:rFonts w:hint="cs"/>
          <w:cs/>
        </w:rPr>
        <w:t>ขอเปลี่ยนสถานะติดเชื้อระบบจะแสดงหน้าฟอร์มการประเมินความเสี่ยง อัปโหลดเอกยืนยัน และแสดงหน้ารอการยืนยันสถานะ</w:t>
      </w:r>
    </w:p>
    <w:p w14:paraId="6FE30B4B" w14:textId="7435242B" w:rsidR="0061604C" w:rsidRDefault="0061604C" w:rsidP="0061604C">
      <w:pPr>
        <w:ind w:left="153"/>
      </w:pPr>
    </w:p>
    <w:p w14:paraId="35B9836D" w14:textId="28F3C58A" w:rsidR="0061604C" w:rsidRDefault="0061604C" w:rsidP="0061604C">
      <w:pPr>
        <w:ind w:left="153"/>
      </w:pPr>
    </w:p>
    <w:p w14:paraId="3CB3D95B" w14:textId="5C74034C" w:rsidR="0061604C" w:rsidRDefault="0061604C" w:rsidP="0061604C">
      <w:pPr>
        <w:pStyle w:val="4"/>
      </w:pPr>
      <w:r>
        <w:rPr>
          <w:rFonts w:hint="cs"/>
          <w:cs/>
        </w:rPr>
        <w:lastRenderedPageBreak/>
        <w:t>ส่วน</w:t>
      </w:r>
      <w:r w:rsidRPr="0061604C">
        <w:rPr>
          <w:cs/>
        </w:rPr>
        <w:t>ของหน้า</w:t>
      </w:r>
      <w:r w:rsidRPr="0061604C">
        <w:t>Drawer</w:t>
      </w:r>
      <w:r w:rsidRPr="0061604C">
        <w:rPr>
          <w:cs/>
        </w:rPr>
        <w:t>ของนักศึกษาสถานะ</w:t>
      </w:r>
      <w:r w:rsidR="00145F33">
        <w:rPr>
          <w:rFonts w:hint="cs"/>
          <w:cs/>
        </w:rPr>
        <w:t>ติดเชื้อ</w:t>
      </w:r>
    </w:p>
    <w:p w14:paraId="5AA647B5" w14:textId="1E4CBC6E" w:rsidR="0061604C" w:rsidRDefault="0061604C" w:rsidP="0061604C">
      <w:pPr>
        <w:pStyle w:val="4"/>
        <w:numPr>
          <w:ilvl w:val="0"/>
          <w:numId w:val="0"/>
        </w:numPr>
        <w:jc w:val="center"/>
      </w:pPr>
      <w:r>
        <w:rPr>
          <w:cs/>
        </w:rPr>
        <w:object w:dxaOrig="4831" w:dyaOrig="15151" w14:anchorId="67174F38">
          <v:shape id="_x0000_i1055" type="#_x0000_t75" style="width:188.95pt;height:591.55pt" o:ole="">
            <v:imagedata r:id="rId87" o:title=""/>
          </v:shape>
          <o:OLEObject Type="Embed" ProgID="Visio.Drawing.15" ShapeID="_x0000_i1055" DrawAspect="Content" ObjectID="_1711585805" r:id="rId88"/>
        </w:object>
      </w:r>
    </w:p>
    <w:p w14:paraId="3819C7D1" w14:textId="77777777" w:rsidR="0061604C" w:rsidRDefault="0061604C" w:rsidP="0061604C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ขั้นตอนการใช้งานหน้าขอเปลี่ยนสถานะของนักศึกษาสถานะกักตัว</w:t>
      </w:r>
    </w:p>
    <w:p w14:paraId="2BFE3782" w14:textId="00E584E2" w:rsidR="0061604C" w:rsidRDefault="0061604C" w:rsidP="0061604C">
      <w:pPr>
        <w:ind w:left="153"/>
      </w:pPr>
      <w:r>
        <w:rPr>
          <w:rFonts w:hint="cs"/>
          <w:cs/>
        </w:rPr>
        <w:lastRenderedPageBreak/>
        <w:t>จากภาพที่ 3-</w:t>
      </w:r>
      <w:r>
        <w:t>32</w:t>
      </w:r>
      <w:r>
        <w:rPr>
          <w:rFonts w:hint="cs"/>
          <w:cs/>
        </w:rPr>
        <w:t xml:space="preserve"> แสดงขั้นตอนการใช้งานหน้าแรก เมื่อเข้าสู่หน้าแรกผู้ใช้งานจะเลือกคำสั่งการทำงาน ได้แก่ คู่มือโควิด จะแสดงหน้ารายชื่อไฟล์คู่มือโควิด</w:t>
      </w:r>
      <w:r>
        <w:t>,</w:t>
      </w:r>
      <w:r>
        <w:rPr>
          <w:rFonts w:hint="cs"/>
          <w:cs/>
        </w:rPr>
        <w:t>คู่มือกักตัว จะแสดงหน้ารายชื่อไฟล์คู่มือกักตัว</w:t>
      </w:r>
      <w:r>
        <w:t>,</w:t>
      </w:r>
      <w:r>
        <w:rPr>
          <w:rFonts w:hint="cs"/>
          <w:cs/>
        </w:rPr>
        <w:t>สถานที่ตรวจ จะแสดงรายสถานที่ตรวจเชื้อทั้งหมด</w:t>
      </w:r>
      <w:r>
        <w:t>,</w:t>
      </w:r>
      <w:r>
        <w:rPr>
          <w:rFonts w:hint="cs"/>
          <w:cs/>
        </w:rPr>
        <w:t>โรงพยาบาลใกล้ฉัน จะแสดงโรงพยาบาลที่อยู่ใกล้กับตำแหน่งของนักศึกษา</w:t>
      </w:r>
      <w:r>
        <w:t>,</w:t>
      </w:r>
      <w:r>
        <w:rPr>
          <w:rFonts w:hint="cs"/>
          <w:cs/>
        </w:rPr>
        <w:t>ประชาสัมพันธ์ จะแสดงรายชื่อไฟล์ประชาสัมพันธ์ทั้งหมด</w:t>
      </w:r>
      <w:r>
        <w:t>,</w:t>
      </w:r>
      <w:r>
        <w:rPr>
          <w:rFonts w:hint="cs"/>
          <w:cs/>
        </w:rPr>
        <w:t>ขอความช่วยเหลือ จะแสดงหน้าขอความชาวยเหลือด้าน อาหาร ยา อุปกรณ์ และเบอร์สายด่วน</w:t>
      </w:r>
      <w:r>
        <w:t>,</w:t>
      </w:r>
      <w:r>
        <w:rPr>
          <w:rFonts w:hint="cs"/>
          <w:cs/>
        </w:rPr>
        <w:t>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>ไลน์ย้อนหลัง จะแสดงแบบฟอร์มการกรอกไท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>ไลน์ย้อนหลัง</w:t>
      </w:r>
      <w:r>
        <w:t>14</w:t>
      </w:r>
      <w:r>
        <w:rPr>
          <w:rFonts w:hint="cs"/>
          <w:cs/>
        </w:rPr>
        <w:t>วัน</w:t>
      </w:r>
    </w:p>
    <w:p w14:paraId="4F603D08" w14:textId="141C2F55" w:rsidR="0061604C" w:rsidRDefault="0061604C" w:rsidP="0061604C">
      <w:pPr>
        <w:pStyle w:val="4"/>
      </w:pPr>
      <w:r>
        <w:rPr>
          <w:rFonts w:hint="cs"/>
          <w:cs/>
        </w:rPr>
        <w:t>ส่วนของ</w:t>
      </w:r>
      <w:r w:rsidRPr="0089355E">
        <w:rPr>
          <w:cs/>
        </w:rPr>
        <w:t>หน้</w:t>
      </w:r>
      <w:r>
        <w:rPr>
          <w:rFonts w:hint="cs"/>
          <w:cs/>
        </w:rPr>
        <w:t>าขอเปลี่ยนสถานะของนักศึกษาสถานะ</w:t>
      </w:r>
      <w:r w:rsidR="00145F33">
        <w:rPr>
          <w:rFonts w:hint="cs"/>
          <w:cs/>
        </w:rPr>
        <w:t>ติดเชื้อ</w:t>
      </w:r>
    </w:p>
    <w:p w14:paraId="3A123838" w14:textId="2D5DFCC9" w:rsidR="0061604C" w:rsidRDefault="00145F33" w:rsidP="0061604C">
      <w:pPr>
        <w:pStyle w:val="4"/>
        <w:numPr>
          <w:ilvl w:val="0"/>
          <w:numId w:val="0"/>
        </w:numPr>
        <w:jc w:val="center"/>
      </w:pPr>
      <w:r>
        <w:object w:dxaOrig="6736" w:dyaOrig="10351" w14:anchorId="6306AE51">
          <v:shape id="_x0000_i1056" type="#_x0000_t75" style="width:262.1pt;height:402.6pt" o:ole="">
            <v:imagedata r:id="rId89" o:title=""/>
          </v:shape>
          <o:OLEObject Type="Embed" ProgID="Visio.Drawing.15" ShapeID="_x0000_i1056" DrawAspect="Content" ObjectID="_1711585806" r:id="rId90"/>
        </w:object>
      </w:r>
    </w:p>
    <w:p w14:paraId="68038DCA" w14:textId="399E2A93" w:rsidR="0061604C" w:rsidRDefault="0061604C" w:rsidP="0061604C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ขั้นตอนการใช้งานหน้าขอเปลี่ยนสถานะของนักศึกษาสถานะ</w:t>
      </w:r>
      <w:r w:rsidR="00145F33">
        <w:rPr>
          <w:rFonts w:hint="cs"/>
          <w:cs/>
        </w:rPr>
        <w:t>ติดเชื้อ</w:t>
      </w:r>
    </w:p>
    <w:p w14:paraId="00277912" w14:textId="69AF5199" w:rsidR="0061604C" w:rsidRDefault="0061604C" w:rsidP="00145F33">
      <w:pPr>
        <w:ind w:left="153"/>
      </w:pPr>
      <w:r>
        <w:rPr>
          <w:rFonts w:hint="cs"/>
          <w:cs/>
        </w:rPr>
        <w:t>จากภาพที่ 3-</w:t>
      </w:r>
      <w:r>
        <w:t>3</w:t>
      </w:r>
      <w:r w:rsidR="00145F33">
        <w:t>3</w:t>
      </w:r>
      <w:r>
        <w:rPr>
          <w:rFonts w:hint="cs"/>
          <w:cs/>
        </w:rPr>
        <w:t xml:space="preserve"> </w:t>
      </w:r>
      <w:r w:rsidR="00145F33">
        <w:rPr>
          <w:rFonts w:hint="cs"/>
          <w:cs/>
        </w:rPr>
        <w:t>แสดงขั้นตอนการใช้งานหน้าขอเปลี่ยนสถานะ เมื่อเข้าสู่หน้าขอเปลี่ยนสถานะกักตัวนักศึกษาจะเลือกคำสั่งการทำงานเปลี่ยนสถานะปกติ  ระบบจะแสดงหน้าแสดงหน้าแนบไฟล์</w:t>
      </w:r>
      <w:r w:rsidR="00145F33">
        <w:t xml:space="preserve">pdf </w:t>
      </w:r>
      <w:r w:rsidR="00145F33">
        <w:rPr>
          <w:rFonts w:hint="cs"/>
          <w:cs/>
        </w:rPr>
        <w:t>และระบบจะแสดงหน้ารอการยืนยันสถานะ</w:t>
      </w:r>
    </w:p>
    <w:p w14:paraId="6208D224" w14:textId="77777777" w:rsidR="00145F33" w:rsidRDefault="00145F33" w:rsidP="00760B1A">
      <w:pPr>
        <w:pStyle w:val="4"/>
      </w:pPr>
      <w:r>
        <w:rPr>
          <w:rFonts w:hint="cs"/>
          <w:cs/>
        </w:rPr>
        <w:lastRenderedPageBreak/>
        <w:t>ส่วนของ</w:t>
      </w:r>
      <w:r w:rsidRPr="0089355E">
        <w:rPr>
          <w:cs/>
        </w:rPr>
        <w:t>หน้</w:t>
      </w:r>
      <w:r>
        <w:rPr>
          <w:rFonts w:hint="cs"/>
          <w:cs/>
        </w:rPr>
        <w:t>าขอเปลี่ยนสถานะของนักศึกษาสถานะกักตัว</w:t>
      </w:r>
    </w:p>
    <w:p w14:paraId="07728D91" w14:textId="774FAA3A" w:rsidR="00145F33" w:rsidRDefault="00145F33" w:rsidP="00145F33">
      <w:pPr>
        <w:pStyle w:val="4"/>
        <w:numPr>
          <w:ilvl w:val="0"/>
          <w:numId w:val="0"/>
        </w:numPr>
        <w:jc w:val="center"/>
      </w:pPr>
      <w:r>
        <w:object w:dxaOrig="9961" w:dyaOrig="14640" w14:anchorId="6AD9ACDB">
          <v:shape id="_x0000_i1057" type="#_x0000_t75" style="width:384.2pt;height:563.9pt" o:ole="">
            <v:imagedata r:id="rId91" o:title=""/>
          </v:shape>
          <o:OLEObject Type="Embed" ProgID="Visio.Drawing.15" ShapeID="_x0000_i1057" DrawAspect="Content" ObjectID="_1711585807" r:id="rId92"/>
        </w:object>
      </w:r>
    </w:p>
    <w:p w14:paraId="50ADA906" w14:textId="77777777" w:rsidR="00145F33" w:rsidRDefault="00145F33" w:rsidP="00145F33">
      <w:pPr>
        <w:pStyle w:val="8"/>
      </w:pPr>
      <w:r>
        <w:t xml:space="preserve"> </w:t>
      </w:r>
      <w:r w:rsidRPr="00287EF6">
        <w:t>Flowchart</w:t>
      </w:r>
      <w:r>
        <w:t xml:space="preserve"> </w:t>
      </w:r>
      <w:r>
        <w:rPr>
          <w:rFonts w:hint="cs"/>
          <w:cs/>
        </w:rPr>
        <w:t>ขั้นตอนการใช้งานหน้าขอเปลี่ยนสถานะของนักศึกษาสถานะกักตัว</w:t>
      </w:r>
    </w:p>
    <w:p w14:paraId="05DA565E" w14:textId="4DAD98F3" w:rsidR="00145F33" w:rsidRDefault="00145F33" w:rsidP="00145F33">
      <w:pPr>
        <w:ind w:left="153"/>
        <w:rPr>
          <w:cs/>
        </w:rPr>
      </w:pPr>
      <w:r>
        <w:rPr>
          <w:rFonts w:hint="cs"/>
          <w:cs/>
        </w:rPr>
        <w:lastRenderedPageBreak/>
        <w:t>จากภาพที่ 3-</w:t>
      </w:r>
      <w:r>
        <w:t>34</w:t>
      </w:r>
      <w:r>
        <w:rPr>
          <w:rFonts w:hint="cs"/>
          <w:cs/>
        </w:rPr>
        <w:t xml:space="preserve"> แสดงขั้นตอนการใช้งานหน้าขอเปลี่ยนสถานะ เมื่อเข้าสู่หน้าขอเปลี่ยนสถานะกักตัวหรือสถานะติดเชื้อนักศึกษาจะเลือกคำสั่งการทำงาน ช่วยเหลือด้านอุปกรณ์</w:t>
      </w:r>
      <w:r w:rsidR="00760B1A">
        <w:rPr>
          <w:rFonts w:hint="cs"/>
          <w:cs/>
        </w:rPr>
        <w:t xml:space="preserve"> </w:t>
      </w:r>
      <w:r>
        <w:rPr>
          <w:rFonts w:hint="cs"/>
          <w:cs/>
        </w:rPr>
        <w:t>จะแสดงอุปกรณ์การช่วยเหลือ จากนั้นกดปุ่ม</w:t>
      </w:r>
      <w:r w:rsidR="00760B1A">
        <w:rPr>
          <w:rFonts w:hint="cs"/>
          <w:cs/>
        </w:rPr>
        <w:t>ยืนยัน</w:t>
      </w:r>
      <w:r>
        <w:rPr>
          <w:rFonts w:hint="cs"/>
          <w:cs/>
        </w:rPr>
        <w:t>ระบบจะทำการบันทึกข้อมูล</w:t>
      </w:r>
      <w:r>
        <w:t>,</w:t>
      </w:r>
      <w:r>
        <w:rPr>
          <w:rFonts w:hint="cs"/>
          <w:cs/>
        </w:rPr>
        <w:t>ช่วยเหลือด้านยา</w:t>
      </w:r>
      <w:r w:rsidR="00760B1A">
        <w:rPr>
          <w:rFonts w:hint="cs"/>
          <w:cs/>
        </w:rPr>
        <w:t xml:space="preserve"> จะแสดงหน้าการช่วยเหลือด้านยา จากนั้นกดปุ่มยืนยันระบบจะทำการบันทึกข้อมูล</w:t>
      </w:r>
      <w:r w:rsidR="00760B1A">
        <w:t>,</w:t>
      </w:r>
      <w:r w:rsidR="00760B1A">
        <w:rPr>
          <w:rFonts w:hint="cs"/>
          <w:cs/>
        </w:rPr>
        <w:t>ขอความช่วยเหลือด้านอาหาร จะแสดงหน้า</w:t>
      </w:r>
      <w:proofErr w:type="spellStart"/>
      <w:r w:rsidR="00760B1A">
        <w:rPr>
          <w:rFonts w:hint="cs"/>
          <w:cs/>
        </w:rPr>
        <w:t>ช้วย</w:t>
      </w:r>
      <w:proofErr w:type="spellEnd"/>
      <w:r w:rsidR="00760B1A">
        <w:rPr>
          <w:rFonts w:hint="cs"/>
          <w:cs/>
        </w:rPr>
        <w:t>เหลือด้านอาหาร จากนั้นกดปุ่มยืนยันระบบจะทำการบันทึกข้อมูล</w:t>
      </w:r>
      <w:r w:rsidR="00760B1A">
        <w:t>,</w:t>
      </w:r>
      <w:r w:rsidR="00760B1A">
        <w:rPr>
          <w:rFonts w:hint="cs"/>
          <w:cs/>
        </w:rPr>
        <w:t xml:space="preserve">เบอร์ติดต่อ จะแสดงข้อมูลติดต่อกับเจ้าหนี้ที่ เบอร์โทรศัพท์ ไอดีไลน์ และเบอร์สายด่วนเป็นต้น </w:t>
      </w:r>
    </w:p>
    <w:p w14:paraId="65D69656" w14:textId="77777777" w:rsidR="00401B7C" w:rsidRDefault="00401B7C" w:rsidP="00707B1A">
      <w:pPr>
        <w:pStyle w:val="3"/>
      </w:pPr>
      <w:bookmarkStart w:id="110" w:name="_Hlk100675262"/>
      <w:r>
        <w:rPr>
          <w:rFonts w:hint="cs"/>
          <w:cs/>
        </w:rPr>
        <w:t>ออกแบบฐานข้อมูล</w:t>
      </w:r>
    </w:p>
    <w:bookmarkEnd w:id="110"/>
    <w:p w14:paraId="74525B4C" w14:textId="1E34C9E5" w:rsidR="00401B7C" w:rsidRDefault="00401B7C" w:rsidP="00FB55CE">
      <w:r>
        <w:rPr>
          <w:cs/>
        </w:rPr>
        <w:tab/>
      </w:r>
      <w:r>
        <w:rPr>
          <w:rFonts w:hint="cs"/>
          <w:cs/>
        </w:rPr>
        <w:t>การ</w:t>
      </w:r>
      <w:r w:rsidRPr="00161B8B">
        <w:rPr>
          <w:cs/>
        </w:rPr>
        <w:t>พัฒนา</w:t>
      </w:r>
      <w:r w:rsidR="00FB55CE" w:rsidRPr="00FB55CE">
        <w:rPr>
          <w:cs/>
        </w:rPr>
        <w:t>แอปติดตามการกักตัวของนักศึกษามหาวิทยาลัยเทคโนโลยีพระจอมเกล้าพระนครเหนือ</w:t>
      </w:r>
      <w:r>
        <w:rPr>
          <w:rFonts w:hint="cs"/>
          <w:cs/>
        </w:rPr>
        <w:t xml:space="preserve">ใช้ </w:t>
      </w:r>
      <w:r>
        <w:t>ER-Diagram</w:t>
      </w:r>
      <w:r>
        <w:rPr>
          <w:rFonts w:hint="cs"/>
          <w:cs/>
        </w:rPr>
        <w:t xml:space="preserve"> ในการออกแบบฐานข้อมูล เพื่อแสดงความสัมพันธ์ระหว่างเอนทิตี้ (</w:t>
      </w:r>
      <w:r>
        <w:t>Entity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ดังนี้</w:t>
      </w:r>
    </w:p>
    <w:p w14:paraId="7216B832" w14:textId="5B59B3A5" w:rsidR="00145F33" w:rsidRDefault="00760B1A" w:rsidP="00145F33">
      <w:pPr>
        <w:pStyle w:val="a4"/>
        <w:jc w:val="center"/>
      </w:pPr>
      <w:r>
        <w:object w:dxaOrig="8190" w:dyaOrig="8880" w14:anchorId="7B3239D9">
          <v:shape id="_x0000_i1058" type="#_x0000_t75" style="width:332.95pt;height:361.15pt" o:ole="">
            <v:imagedata r:id="rId93" o:title=""/>
          </v:shape>
          <o:OLEObject Type="Embed" ProgID="Visio.Drawing.15" ShapeID="_x0000_i1058" DrawAspect="Content" ObjectID="_1711585808" r:id="rId94"/>
        </w:object>
      </w:r>
    </w:p>
    <w:p w14:paraId="429E07F6" w14:textId="7D1F46C3" w:rsidR="00145F33" w:rsidRDefault="00145F33" w:rsidP="00184E45">
      <w:pPr>
        <w:pStyle w:val="8"/>
      </w:pPr>
      <w:bookmarkStart w:id="111" w:name="_Toc70513802"/>
      <w:bookmarkStart w:id="112" w:name="_Toc71831934"/>
      <w:bookmarkStart w:id="113" w:name="_Toc72265829"/>
      <w:bookmarkStart w:id="114" w:name="_Toc72266141"/>
      <w:r>
        <w:rPr>
          <w:rFonts w:hint="cs"/>
          <w:cs/>
        </w:rPr>
        <w:t>ภาพแสดงการออกแบบฐานข้อมูล</w:t>
      </w:r>
      <w:bookmarkEnd w:id="111"/>
      <w:bookmarkEnd w:id="112"/>
      <w:bookmarkEnd w:id="113"/>
      <w:bookmarkEnd w:id="114"/>
    </w:p>
    <w:p w14:paraId="3485BE83" w14:textId="15844A70" w:rsidR="00401B7C" w:rsidRDefault="00401B7C" w:rsidP="00145F33">
      <w:r>
        <w:tab/>
      </w:r>
      <w:r>
        <w:rPr>
          <w:rFonts w:hint="cs"/>
          <w:cs/>
        </w:rPr>
        <w:t>จากภาพ</w:t>
      </w:r>
      <w:r w:rsidR="00B12307">
        <w:rPr>
          <w:rFonts w:hint="cs"/>
          <w:cs/>
        </w:rPr>
        <w:t>ที่ 3-33</w:t>
      </w:r>
      <w:r>
        <w:rPr>
          <w:rFonts w:hint="cs"/>
          <w:cs/>
        </w:rPr>
        <w:t xml:space="preserve"> แสดงแผนภาพ </w:t>
      </w:r>
      <w:r>
        <w:t>ER-Diagram</w:t>
      </w:r>
      <w:r>
        <w:rPr>
          <w:rFonts w:hint="cs"/>
          <w:cs/>
        </w:rPr>
        <w:t xml:space="preserve"> จำนวน </w:t>
      </w:r>
      <w:r w:rsidR="00FB55CE">
        <w:t>8</w:t>
      </w:r>
      <w:r>
        <w:rPr>
          <w:rFonts w:hint="cs"/>
          <w:cs/>
        </w:rPr>
        <w:t xml:space="preserve"> ตาราง ประกอบด้วย ตาราง </w:t>
      </w:r>
      <w:r w:rsidR="00FB55CE">
        <w:t>Alert</w:t>
      </w:r>
      <w:r>
        <w:t>,</w:t>
      </w:r>
      <w:r w:rsidR="00145F33">
        <w:t xml:space="preserve"> </w:t>
      </w:r>
      <w:r w:rsidR="00FB55CE">
        <w:t>Assessment</w:t>
      </w:r>
      <w:r w:rsidR="00145F33">
        <w:t xml:space="preserve"> </w:t>
      </w:r>
      <w:r>
        <w:t>,</w:t>
      </w:r>
      <w:r w:rsidR="00FB55CE">
        <w:t>File</w:t>
      </w:r>
      <w:r>
        <w:t>,</w:t>
      </w:r>
      <w:r w:rsidR="00145F33">
        <w:t xml:space="preserve"> </w:t>
      </w:r>
      <w:r w:rsidR="00FB55CE">
        <w:t>History</w:t>
      </w:r>
      <w:r>
        <w:t>,</w:t>
      </w:r>
      <w:r w:rsidR="00145F33">
        <w:t xml:space="preserve"> </w:t>
      </w:r>
      <w:r w:rsidR="00FB55CE">
        <w:t>Hotline</w:t>
      </w:r>
      <w:r w:rsidR="00145F33">
        <w:t xml:space="preserve"> </w:t>
      </w:r>
      <w:r>
        <w:t>,</w:t>
      </w:r>
      <w:r w:rsidR="00FB55CE">
        <w:t>officer</w:t>
      </w:r>
      <w:r w:rsidR="00145F33">
        <w:t xml:space="preserve"> </w:t>
      </w:r>
      <w:r>
        <w:t>,</w:t>
      </w:r>
      <w:r w:rsidR="00FB55CE">
        <w:t>Student</w:t>
      </w:r>
      <w:r>
        <w:t>,</w:t>
      </w:r>
      <w:r w:rsidR="00145F33">
        <w:t xml:space="preserve"> </w:t>
      </w:r>
      <w:r w:rsidR="00FB55CE">
        <w:rPr>
          <w:rFonts w:hint="cs"/>
          <w:cs/>
        </w:rPr>
        <w:t>และ</w:t>
      </w:r>
      <w:r w:rsidR="00FB55CE">
        <w:t xml:space="preserve"> Timeline</w:t>
      </w:r>
    </w:p>
    <w:p w14:paraId="09EA7538" w14:textId="77777777" w:rsidR="00401B7C" w:rsidRDefault="00401B7C" w:rsidP="00707B1A">
      <w:pPr>
        <w:pStyle w:val="3"/>
      </w:pPr>
      <w:r w:rsidRPr="00D413BA">
        <w:rPr>
          <w:cs/>
        </w:rPr>
        <w:lastRenderedPageBreak/>
        <w:t>พจนานุกรมข</w:t>
      </w:r>
      <w:r>
        <w:rPr>
          <w:rFonts w:hint="cs"/>
          <w:cs/>
        </w:rPr>
        <w:t>้</w:t>
      </w:r>
      <w:r w:rsidRPr="00D413BA">
        <w:rPr>
          <w:cs/>
        </w:rPr>
        <w:t>อมูล (</w:t>
      </w:r>
      <w:r w:rsidRPr="00D413BA">
        <w:t>Data Dictionary)</w:t>
      </w:r>
    </w:p>
    <w:p w14:paraId="029F9FB8" w14:textId="15243C9C" w:rsidR="00401B7C" w:rsidRDefault="00401B7C" w:rsidP="00401B7C">
      <w:pPr>
        <w:tabs>
          <w:tab w:val="left" w:pos="993"/>
        </w:tabs>
        <w:ind w:firstLine="0"/>
      </w:pPr>
      <w:r>
        <w:tab/>
      </w:r>
      <w:r>
        <w:rPr>
          <w:cs/>
        </w:rPr>
        <w:t>พจนานุกรมข้อมูลเป็นเอกสารที</w:t>
      </w:r>
      <w:r>
        <w:rPr>
          <w:rFonts w:hint="cs"/>
          <w:cs/>
        </w:rPr>
        <w:t>่</w:t>
      </w:r>
      <w:r>
        <w:rPr>
          <w:cs/>
        </w:rPr>
        <w:t>ใช้อธิบายรายละเอียดของข้อมูลที</w:t>
      </w:r>
      <w:r>
        <w:rPr>
          <w:rFonts w:hint="cs"/>
          <w:cs/>
        </w:rPr>
        <w:t>่</w:t>
      </w:r>
      <w:r>
        <w:rPr>
          <w:cs/>
        </w:rPr>
        <w:t>จ</w:t>
      </w:r>
      <w:r>
        <w:rPr>
          <w:rFonts w:hint="cs"/>
          <w:cs/>
        </w:rPr>
        <w:t>ำ</w:t>
      </w:r>
      <w:r>
        <w:rPr>
          <w:cs/>
        </w:rPr>
        <w:t>เป็นต้องใช้ในระบบโดยอ้างอิงจากแผนภาพกระแสข้อมูล ดังนั</w:t>
      </w:r>
      <w:r>
        <w:rPr>
          <w:rFonts w:hint="cs"/>
          <w:cs/>
        </w:rPr>
        <w:t>้</w:t>
      </w:r>
      <w:r>
        <w:rPr>
          <w:cs/>
        </w:rPr>
        <w:t>นการจัดท</w:t>
      </w:r>
      <w:r>
        <w:rPr>
          <w:rFonts w:hint="cs"/>
          <w:cs/>
        </w:rPr>
        <w:t>ำ</w:t>
      </w:r>
      <w:r>
        <w:rPr>
          <w:cs/>
        </w:rPr>
        <w:t>พจนานุกรมข้อมูลจึงเป็นการรวบรวมรายละเอียดของข้อมูล</w:t>
      </w:r>
      <w:r>
        <w:rPr>
          <w:rFonts w:hint="cs"/>
          <w:cs/>
        </w:rPr>
        <w:t xml:space="preserve"> </w:t>
      </w:r>
      <w:r>
        <w:rPr>
          <w:cs/>
        </w:rPr>
        <w:t xml:space="preserve">แสดงรายละเอียดของตาราง </w:t>
      </w:r>
      <w:proofErr w:type="spellStart"/>
      <w:r>
        <w:rPr>
          <w:cs/>
        </w:rPr>
        <w:t>ฟ</w:t>
      </w:r>
      <w:r w:rsidR="002D556F">
        <w:rPr>
          <w:rFonts w:hint="cs"/>
          <w:cs/>
        </w:rPr>
        <w:t>ิ</w:t>
      </w:r>
      <w:proofErr w:type="spellEnd"/>
      <w:r>
        <w:rPr>
          <w:cs/>
        </w:rPr>
        <w:t>ลด</w:t>
      </w:r>
      <w:r w:rsidR="002D556F">
        <w:rPr>
          <w:rFonts w:hint="cs"/>
          <w:cs/>
        </w:rPr>
        <w:t>์</w:t>
      </w:r>
      <w:r>
        <w:rPr>
          <w:cs/>
        </w:rPr>
        <w:t xml:space="preserve"> ชนิดข</w:t>
      </w:r>
      <w:r>
        <w:rPr>
          <w:rFonts w:hint="cs"/>
          <w:cs/>
        </w:rPr>
        <w:t>้</w:t>
      </w:r>
      <w:r>
        <w:rPr>
          <w:cs/>
        </w:rPr>
        <w:t xml:space="preserve">อมูล </w:t>
      </w:r>
    </w:p>
    <w:p w14:paraId="68DD4775" w14:textId="77777777" w:rsidR="009562E2" w:rsidRDefault="009562E2" w:rsidP="00401B7C">
      <w:pPr>
        <w:tabs>
          <w:tab w:val="left" w:pos="993"/>
        </w:tabs>
        <w:ind w:firstLine="0"/>
      </w:pPr>
    </w:p>
    <w:p w14:paraId="40BEF610" w14:textId="28722E3D" w:rsidR="00401B7C" w:rsidRDefault="00401B7C" w:rsidP="00401B7C">
      <w:pPr>
        <w:pStyle w:val="9"/>
      </w:pPr>
      <w:bookmarkStart w:id="115" w:name="_Toc70514055"/>
      <w:bookmarkStart w:id="116" w:name="_Toc72235427"/>
      <w:r>
        <w:rPr>
          <w:rFonts w:hint="cs"/>
          <w:cs/>
        </w:rPr>
        <w:t xml:space="preserve">ตาราง </w:t>
      </w:r>
      <w:r w:rsidR="004F1E5B">
        <w:t>A</w:t>
      </w:r>
      <w:r w:rsidR="00203734">
        <w:t>lert</w:t>
      </w:r>
      <w:r>
        <w:t xml:space="preserve"> </w:t>
      </w:r>
      <w:r>
        <w:rPr>
          <w:rFonts w:hint="cs"/>
          <w:cs/>
        </w:rPr>
        <w:t>ใช้สำหรับเก็บข้อมูล</w:t>
      </w:r>
      <w:r w:rsidR="00203734">
        <w:rPr>
          <w:rFonts w:hint="cs"/>
          <w:cs/>
        </w:rPr>
        <w:t>การแจ้งเตือน</w:t>
      </w:r>
      <w:r>
        <w:rPr>
          <w:rFonts w:hint="cs"/>
          <w:cs/>
        </w:rPr>
        <w:t xml:space="preserve">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15"/>
      <w:bookmarkEnd w:id="11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74ED3B1A" w14:textId="77777777" w:rsidTr="00321AB3">
        <w:tc>
          <w:tcPr>
            <w:tcW w:w="2074" w:type="dxa"/>
          </w:tcPr>
          <w:p w14:paraId="78F2A1B2" w14:textId="77777777" w:rsidR="00401B7C" w:rsidRPr="00D413BA" w:rsidRDefault="00401B7C" w:rsidP="00321AB3">
            <w:pPr>
              <w:tabs>
                <w:tab w:val="left" w:pos="993"/>
              </w:tabs>
              <w:ind w:firstLine="0"/>
              <w:jc w:val="center"/>
              <w:rPr>
                <w:b/>
                <w:bCs/>
              </w:rPr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0F32315D" w14:textId="77777777" w:rsidR="00401B7C" w:rsidRPr="00D413BA" w:rsidRDefault="00401B7C" w:rsidP="00321AB3">
            <w:pPr>
              <w:tabs>
                <w:tab w:val="left" w:pos="993"/>
              </w:tabs>
              <w:ind w:firstLine="0"/>
              <w:jc w:val="center"/>
              <w:rPr>
                <w:b/>
                <w:bCs/>
              </w:rPr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139C6E77" w14:textId="77777777" w:rsidR="00401B7C" w:rsidRPr="00D413BA" w:rsidRDefault="00401B7C" w:rsidP="00321AB3">
            <w:pPr>
              <w:tabs>
                <w:tab w:val="left" w:pos="993"/>
              </w:tabs>
              <w:ind w:firstLine="0"/>
              <w:jc w:val="center"/>
              <w:rPr>
                <w:b/>
                <w:bCs/>
              </w:rPr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73468F1D" w14:textId="77777777" w:rsidR="00401B7C" w:rsidRPr="00D413BA" w:rsidRDefault="00401B7C" w:rsidP="00321AB3">
            <w:pPr>
              <w:tabs>
                <w:tab w:val="left" w:pos="993"/>
              </w:tabs>
              <w:ind w:firstLine="0"/>
              <w:jc w:val="center"/>
              <w:rPr>
                <w:b/>
                <w:bCs/>
              </w:rPr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14:paraId="195F0152" w14:textId="77777777" w:rsidTr="00321AB3">
        <w:tc>
          <w:tcPr>
            <w:tcW w:w="2074" w:type="dxa"/>
          </w:tcPr>
          <w:p w14:paraId="4C01401E" w14:textId="11C26E39" w:rsidR="00401B7C" w:rsidRDefault="00BB1FA9" w:rsidP="00321AB3">
            <w:pPr>
              <w:tabs>
                <w:tab w:val="left" w:pos="993"/>
              </w:tabs>
              <w:ind w:firstLine="0"/>
            </w:pPr>
            <w:proofErr w:type="spellStart"/>
            <w:r>
              <w:t>U</w:t>
            </w:r>
            <w:r w:rsidR="00401B7C">
              <w:t>id</w:t>
            </w:r>
            <w:proofErr w:type="spellEnd"/>
          </w:p>
        </w:tc>
        <w:tc>
          <w:tcPr>
            <w:tcW w:w="2599" w:type="dxa"/>
          </w:tcPr>
          <w:p w14:paraId="6705997C" w14:textId="69300D71" w:rsidR="00401B7C" w:rsidRDefault="00EE2AD8" w:rsidP="00321AB3">
            <w:pPr>
              <w:tabs>
                <w:tab w:val="left" w:pos="993"/>
              </w:tabs>
              <w:ind w:firstLine="0"/>
              <w:rPr>
                <w:cs/>
              </w:rPr>
            </w:pPr>
            <w:r>
              <w:rPr>
                <w:rFonts w:hint="cs"/>
                <w:cs/>
              </w:rPr>
              <w:t>รหัสเมล</w:t>
            </w:r>
          </w:p>
        </w:tc>
        <w:tc>
          <w:tcPr>
            <w:tcW w:w="1985" w:type="dxa"/>
          </w:tcPr>
          <w:p w14:paraId="5CDE1B0A" w14:textId="366A7D15" w:rsidR="00401B7C" w:rsidRDefault="00BB1FA9" w:rsidP="00321AB3">
            <w:pPr>
              <w:tabs>
                <w:tab w:val="left" w:pos="993"/>
              </w:tabs>
              <w:ind w:firstLine="0"/>
            </w:pPr>
            <w:proofErr w:type="gramStart"/>
            <w:r>
              <w:t>auto</w:t>
            </w:r>
            <w:r w:rsidR="00401B7C" w:rsidRPr="003F77AF">
              <w:t>(</w:t>
            </w:r>
            <w:proofErr w:type="gramEnd"/>
            <w:r w:rsidR="00401B7C" w:rsidRPr="003F77AF">
              <w:rPr>
                <w:cs/>
              </w:rPr>
              <w:t>20)</w:t>
            </w:r>
          </w:p>
        </w:tc>
        <w:tc>
          <w:tcPr>
            <w:tcW w:w="1638" w:type="dxa"/>
          </w:tcPr>
          <w:p w14:paraId="4FC0252D" w14:textId="77777777" w:rsidR="00401B7C" w:rsidRDefault="00401B7C" w:rsidP="00321AB3">
            <w:pPr>
              <w:tabs>
                <w:tab w:val="left" w:pos="993"/>
              </w:tabs>
              <w:ind w:firstLine="0"/>
              <w:jc w:val="center"/>
            </w:pPr>
            <w:r>
              <w:t>PK</w:t>
            </w:r>
          </w:p>
        </w:tc>
      </w:tr>
      <w:tr w:rsidR="00401B7C" w14:paraId="61C82523" w14:textId="77777777" w:rsidTr="00321AB3">
        <w:tc>
          <w:tcPr>
            <w:tcW w:w="2074" w:type="dxa"/>
          </w:tcPr>
          <w:p w14:paraId="6CC275B0" w14:textId="2AF9FCED" w:rsidR="00401B7C" w:rsidRDefault="00BB1FA9" w:rsidP="00321AB3">
            <w:pPr>
              <w:tabs>
                <w:tab w:val="left" w:pos="993"/>
              </w:tabs>
              <w:ind w:firstLine="0"/>
            </w:pPr>
            <w:r>
              <w:t>N</w:t>
            </w:r>
            <w:r w:rsidR="00401B7C">
              <w:t>ame</w:t>
            </w:r>
          </w:p>
        </w:tc>
        <w:tc>
          <w:tcPr>
            <w:tcW w:w="2599" w:type="dxa"/>
          </w:tcPr>
          <w:p w14:paraId="7B29C50A" w14:textId="5CA26721" w:rsidR="00401B7C" w:rsidRDefault="00401B7C" w:rsidP="00321AB3">
            <w:pPr>
              <w:tabs>
                <w:tab w:val="left" w:pos="993"/>
              </w:tabs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</w:t>
            </w:r>
            <w:r w:rsidR="00EE2AD8">
              <w:rPr>
                <w:rFonts w:hint="cs"/>
                <w:cs/>
              </w:rPr>
              <w:t>การแจ้งเตือน</w:t>
            </w:r>
          </w:p>
        </w:tc>
        <w:tc>
          <w:tcPr>
            <w:tcW w:w="1985" w:type="dxa"/>
          </w:tcPr>
          <w:p w14:paraId="0C790440" w14:textId="77777777" w:rsidR="00401B7C" w:rsidRDefault="00401B7C" w:rsidP="00321AB3">
            <w:pPr>
              <w:tabs>
                <w:tab w:val="left" w:pos="993"/>
              </w:tabs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19A4C938" w14:textId="77777777" w:rsidR="00401B7C" w:rsidRDefault="00401B7C" w:rsidP="00321AB3">
            <w:pPr>
              <w:tabs>
                <w:tab w:val="left" w:pos="993"/>
              </w:tabs>
              <w:ind w:firstLine="0"/>
            </w:pPr>
          </w:p>
        </w:tc>
      </w:tr>
      <w:tr w:rsidR="00401B7C" w14:paraId="25DBDE09" w14:textId="77777777" w:rsidTr="00321AB3">
        <w:tc>
          <w:tcPr>
            <w:tcW w:w="2074" w:type="dxa"/>
          </w:tcPr>
          <w:p w14:paraId="5645879B" w14:textId="105F5B7B" w:rsidR="00401B7C" w:rsidRDefault="00BB1FA9" w:rsidP="00321AB3">
            <w:pPr>
              <w:tabs>
                <w:tab w:val="left" w:pos="993"/>
              </w:tabs>
              <w:ind w:firstLine="0"/>
            </w:pPr>
            <w:proofErr w:type="spellStart"/>
            <w:r>
              <w:t>Img</w:t>
            </w:r>
            <w:proofErr w:type="spellEnd"/>
          </w:p>
        </w:tc>
        <w:tc>
          <w:tcPr>
            <w:tcW w:w="2599" w:type="dxa"/>
          </w:tcPr>
          <w:p w14:paraId="4470219F" w14:textId="2C06E30D" w:rsidR="00401B7C" w:rsidRDefault="00EE2AD8" w:rsidP="00321AB3">
            <w:pPr>
              <w:tabs>
                <w:tab w:val="left" w:pos="993"/>
              </w:tabs>
              <w:ind w:firstLine="0"/>
            </w:pPr>
            <w:r>
              <w:rPr>
                <w:rFonts w:hint="cs"/>
                <w:cs/>
              </w:rPr>
              <w:t>รูป</w:t>
            </w:r>
          </w:p>
        </w:tc>
        <w:tc>
          <w:tcPr>
            <w:tcW w:w="1985" w:type="dxa"/>
          </w:tcPr>
          <w:p w14:paraId="1CC6A236" w14:textId="3856ADD0" w:rsidR="00401B7C" w:rsidRDefault="00542D94" w:rsidP="00321AB3">
            <w:pPr>
              <w:tabs>
                <w:tab w:val="left" w:pos="993"/>
              </w:tabs>
              <w:ind w:firstLine="0"/>
              <w:rPr>
                <w:cs/>
              </w:rPr>
            </w:pPr>
            <w:r w:rsidRPr="00542D94">
              <w:t>Storage</w:t>
            </w:r>
          </w:p>
        </w:tc>
        <w:tc>
          <w:tcPr>
            <w:tcW w:w="1638" w:type="dxa"/>
          </w:tcPr>
          <w:p w14:paraId="0B49B61B" w14:textId="77777777" w:rsidR="00401B7C" w:rsidRDefault="00401B7C" w:rsidP="00321AB3">
            <w:pPr>
              <w:tabs>
                <w:tab w:val="left" w:pos="993"/>
              </w:tabs>
              <w:ind w:firstLine="0"/>
            </w:pPr>
          </w:p>
        </w:tc>
      </w:tr>
      <w:tr w:rsidR="00401B7C" w14:paraId="134C748B" w14:textId="77777777" w:rsidTr="00321AB3">
        <w:tc>
          <w:tcPr>
            <w:tcW w:w="2074" w:type="dxa"/>
          </w:tcPr>
          <w:p w14:paraId="7EE1C9E5" w14:textId="7F03A3B4" w:rsidR="00401B7C" w:rsidRDefault="00BB1FA9" w:rsidP="00321AB3">
            <w:pPr>
              <w:tabs>
                <w:tab w:val="left" w:pos="993"/>
              </w:tabs>
              <w:ind w:firstLine="0"/>
            </w:pPr>
            <w:r>
              <w:t>Status</w:t>
            </w:r>
          </w:p>
        </w:tc>
        <w:tc>
          <w:tcPr>
            <w:tcW w:w="2599" w:type="dxa"/>
          </w:tcPr>
          <w:p w14:paraId="370B5319" w14:textId="48F8CD67" w:rsidR="00401B7C" w:rsidRDefault="00EE2AD8" w:rsidP="00321AB3">
            <w:pPr>
              <w:tabs>
                <w:tab w:val="left" w:pos="993"/>
              </w:tabs>
              <w:ind w:firstLine="0"/>
              <w:rPr>
                <w:cs/>
              </w:rPr>
            </w:pPr>
            <w:r>
              <w:rPr>
                <w:rFonts w:hint="cs"/>
                <w:cs/>
              </w:rPr>
              <w:t>การยืนยันสถานะ</w:t>
            </w:r>
          </w:p>
        </w:tc>
        <w:tc>
          <w:tcPr>
            <w:tcW w:w="1985" w:type="dxa"/>
          </w:tcPr>
          <w:p w14:paraId="487FB821" w14:textId="77777777" w:rsidR="00401B7C" w:rsidRDefault="00401B7C" w:rsidP="00321AB3">
            <w:pPr>
              <w:tabs>
                <w:tab w:val="left" w:pos="993"/>
              </w:tabs>
              <w:ind w:firstLine="0"/>
            </w:pPr>
            <w:r w:rsidRPr="003F77AF">
              <w:t>timestamp</w:t>
            </w:r>
          </w:p>
        </w:tc>
        <w:tc>
          <w:tcPr>
            <w:tcW w:w="1638" w:type="dxa"/>
          </w:tcPr>
          <w:p w14:paraId="66C79FDB" w14:textId="77777777" w:rsidR="00401B7C" w:rsidRDefault="00401B7C" w:rsidP="00321AB3">
            <w:pPr>
              <w:tabs>
                <w:tab w:val="left" w:pos="993"/>
              </w:tabs>
              <w:ind w:firstLine="0"/>
            </w:pPr>
          </w:p>
        </w:tc>
      </w:tr>
      <w:tr w:rsidR="00401B7C" w14:paraId="6A8CE9A7" w14:textId="77777777" w:rsidTr="00321AB3">
        <w:tc>
          <w:tcPr>
            <w:tcW w:w="2074" w:type="dxa"/>
          </w:tcPr>
          <w:p w14:paraId="771FC61E" w14:textId="3A4F1724" w:rsidR="00401B7C" w:rsidRDefault="00EE2AD8" w:rsidP="00321AB3">
            <w:pPr>
              <w:tabs>
                <w:tab w:val="left" w:pos="993"/>
              </w:tabs>
              <w:ind w:firstLine="0"/>
            </w:pPr>
            <w:r>
              <w:t>T</w:t>
            </w:r>
            <w:r w:rsidR="00BB1FA9">
              <w:t>ype</w:t>
            </w:r>
          </w:p>
        </w:tc>
        <w:tc>
          <w:tcPr>
            <w:tcW w:w="2599" w:type="dxa"/>
          </w:tcPr>
          <w:p w14:paraId="190073FF" w14:textId="5EF274FE" w:rsidR="00401B7C" w:rsidRDefault="00EE2AD8" w:rsidP="00321AB3">
            <w:pPr>
              <w:tabs>
                <w:tab w:val="left" w:pos="993"/>
              </w:tabs>
              <w:ind w:firstLine="0"/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1985" w:type="dxa"/>
          </w:tcPr>
          <w:p w14:paraId="416EC44B" w14:textId="49225C29" w:rsidR="00401B7C" w:rsidRDefault="00542D94" w:rsidP="00321AB3">
            <w:pPr>
              <w:tabs>
                <w:tab w:val="left" w:pos="993"/>
              </w:tabs>
              <w:ind w:firstLine="0"/>
              <w:rPr>
                <w:cs/>
              </w:rPr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</w:t>
            </w:r>
            <w:r>
              <w:t>0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516D5619" w14:textId="77777777" w:rsidR="00401B7C" w:rsidRDefault="00401B7C" w:rsidP="00321AB3">
            <w:pPr>
              <w:tabs>
                <w:tab w:val="left" w:pos="993"/>
              </w:tabs>
              <w:ind w:firstLine="0"/>
            </w:pPr>
          </w:p>
        </w:tc>
      </w:tr>
    </w:tbl>
    <w:p w14:paraId="3B6B312F" w14:textId="60E0A3EE" w:rsidR="00401B7C" w:rsidRDefault="00401B7C" w:rsidP="00401B7C">
      <w:pPr>
        <w:pStyle w:val="9"/>
      </w:pPr>
      <w:bookmarkStart w:id="117" w:name="_Toc70514056"/>
      <w:bookmarkStart w:id="118" w:name="_Toc72235428"/>
      <w:r>
        <w:rPr>
          <w:rFonts w:hint="cs"/>
          <w:cs/>
        </w:rPr>
        <w:t xml:space="preserve">ตาราง </w:t>
      </w:r>
      <w:r w:rsidR="00542D94" w:rsidRPr="00542D94">
        <w:t>Assessment</w:t>
      </w:r>
      <w:r w:rsidR="00542D94" w:rsidRPr="00542D94">
        <w:rPr>
          <w:rFonts w:hint="cs"/>
        </w:rPr>
        <w:t xml:space="preserve"> </w:t>
      </w:r>
      <w:r w:rsidRPr="00FA75FB">
        <w:rPr>
          <w:rFonts w:hint="cs"/>
          <w:w w:val="95"/>
          <w:cs/>
        </w:rPr>
        <w:t>ใช้สำหรับเก็บข้อมูล</w:t>
      </w:r>
      <w:r w:rsidR="002E348D">
        <w:rPr>
          <w:rFonts w:hint="cs"/>
          <w:w w:val="95"/>
          <w:cs/>
        </w:rPr>
        <w:t>แบบประเมิน</w:t>
      </w:r>
      <w:r w:rsidRPr="00FA75FB">
        <w:rPr>
          <w:rFonts w:hint="cs"/>
          <w:w w:val="95"/>
          <w:cs/>
        </w:rPr>
        <w:t>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17"/>
      <w:bookmarkEnd w:id="11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2BBFC075" w14:textId="77777777" w:rsidTr="00321AB3">
        <w:tc>
          <w:tcPr>
            <w:tcW w:w="2074" w:type="dxa"/>
          </w:tcPr>
          <w:p w14:paraId="1A4AA8ED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3D3F3F33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3E685CB9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44B9ECD7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2E348D" w14:paraId="3CF0681B" w14:textId="77777777" w:rsidTr="00321AB3">
        <w:tc>
          <w:tcPr>
            <w:tcW w:w="2074" w:type="dxa"/>
          </w:tcPr>
          <w:p w14:paraId="562F8407" w14:textId="530719FA" w:rsidR="002E348D" w:rsidRDefault="002E348D" w:rsidP="00321AB3">
            <w:pPr>
              <w:ind w:firstLine="0"/>
            </w:pPr>
            <w:proofErr w:type="spellStart"/>
            <w:r>
              <w:t>Uid</w:t>
            </w:r>
            <w:proofErr w:type="spellEnd"/>
          </w:p>
        </w:tc>
        <w:tc>
          <w:tcPr>
            <w:tcW w:w="2599" w:type="dxa"/>
          </w:tcPr>
          <w:p w14:paraId="77E8DD9A" w14:textId="31BBDAC4" w:rsidR="002E348D" w:rsidRDefault="002E348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รหัสเมล</w:t>
            </w:r>
          </w:p>
        </w:tc>
        <w:tc>
          <w:tcPr>
            <w:tcW w:w="1985" w:type="dxa"/>
          </w:tcPr>
          <w:p w14:paraId="3B8A4DB7" w14:textId="47BCDEA4" w:rsidR="002E348D" w:rsidRDefault="002E348D" w:rsidP="00321AB3">
            <w:pPr>
              <w:ind w:firstLine="0"/>
            </w:pPr>
            <w:proofErr w:type="gramStart"/>
            <w:r>
              <w:t>auto</w:t>
            </w:r>
            <w:r w:rsidRPr="003F77AF">
              <w:t>(</w:t>
            </w:r>
            <w:proofErr w:type="gramEnd"/>
            <w:r w:rsidRPr="003F77AF">
              <w:rPr>
                <w:cs/>
              </w:rPr>
              <w:t>2</w:t>
            </w:r>
            <w:r>
              <w:t>55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43D42731" w14:textId="32FDF4E3" w:rsidR="002E348D" w:rsidRDefault="002E348D" w:rsidP="002E348D">
            <w:pPr>
              <w:ind w:firstLine="0"/>
              <w:jc w:val="center"/>
            </w:pPr>
            <w:r>
              <w:t>PK</w:t>
            </w:r>
          </w:p>
        </w:tc>
      </w:tr>
      <w:tr w:rsidR="00401B7C" w14:paraId="2C06B4C7" w14:textId="77777777" w:rsidTr="00321AB3">
        <w:tc>
          <w:tcPr>
            <w:tcW w:w="2074" w:type="dxa"/>
          </w:tcPr>
          <w:p w14:paraId="764725DD" w14:textId="7D00E2D8" w:rsidR="00401B7C" w:rsidRDefault="002E348D" w:rsidP="00321AB3">
            <w:pPr>
              <w:ind w:firstLine="0"/>
            </w:pPr>
            <w:r>
              <w:t>Infect</w:t>
            </w:r>
          </w:p>
        </w:tc>
        <w:tc>
          <w:tcPr>
            <w:tcW w:w="2599" w:type="dxa"/>
          </w:tcPr>
          <w:p w14:paraId="22847590" w14:textId="6D146886" w:rsidR="00401B7C" w:rsidRDefault="002E348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แบบประเมินผู้ติดเชื้อ</w:t>
            </w:r>
          </w:p>
        </w:tc>
        <w:tc>
          <w:tcPr>
            <w:tcW w:w="1985" w:type="dxa"/>
          </w:tcPr>
          <w:p w14:paraId="4E9EECE7" w14:textId="09ED4563" w:rsidR="00401B7C" w:rsidRDefault="002E348D" w:rsidP="00321AB3">
            <w:pPr>
              <w:ind w:firstLine="0"/>
            </w:pPr>
            <w:proofErr w:type="gramStart"/>
            <w:r>
              <w:t>int</w:t>
            </w:r>
            <w:r w:rsidR="00401B7C" w:rsidRPr="003F77AF">
              <w:t>(</w:t>
            </w:r>
            <w:proofErr w:type="gramEnd"/>
            <w:r w:rsidR="00401B7C" w:rsidRPr="003F77AF">
              <w:rPr>
                <w:cs/>
              </w:rPr>
              <w:t>2)</w:t>
            </w:r>
          </w:p>
        </w:tc>
        <w:tc>
          <w:tcPr>
            <w:tcW w:w="1638" w:type="dxa"/>
          </w:tcPr>
          <w:p w14:paraId="41F340B8" w14:textId="77777777" w:rsidR="00401B7C" w:rsidRDefault="00401B7C" w:rsidP="00321AB3">
            <w:pPr>
              <w:ind w:firstLine="0"/>
            </w:pPr>
          </w:p>
        </w:tc>
      </w:tr>
      <w:tr w:rsidR="00401B7C" w14:paraId="5F7090E9" w14:textId="77777777" w:rsidTr="00321AB3">
        <w:tc>
          <w:tcPr>
            <w:tcW w:w="2074" w:type="dxa"/>
          </w:tcPr>
          <w:p w14:paraId="1851F948" w14:textId="79B70FFA" w:rsidR="00401B7C" w:rsidRDefault="002E348D" w:rsidP="00321AB3">
            <w:pPr>
              <w:ind w:firstLine="0"/>
            </w:pPr>
            <w:r>
              <w:t>Keep</w:t>
            </w:r>
          </w:p>
        </w:tc>
        <w:tc>
          <w:tcPr>
            <w:tcW w:w="2599" w:type="dxa"/>
          </w:tcPr>
          <w:p w14:paraId="1BD50178" w14:textId="7CC5F672" w:rsidR="00401B7C" w:rsidRDefault="002E348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แบบประเมินผู้กักตัว</w:t>
            </w:r>
          </w:p>
        </w:tc>
        <w:tc>
          <w:tcPr>
            <w:tcW w:w="1985" w:type="dxa"/>
          </w:tcPr>
          <w:p w14:paraId="55A628EA" w14:textId="7EFB1856" w:rsidR="00401B7C" w:rsidRDefault="002E348D" w:rsidP="00321AB3">
            <w:pPr>
              <w:ind w:firstLine="0"/>
            </w:pPr>
            <w:proofErr w:type="gramStart"/>
            <w:r>
              <w:t>int</w:t>
            </w:r>
            <w:r w:rsidR="00401B7C" w:rsidRPr="003F77AF">
              <w:t>(</w:t>
            </w:r>
            <w:proofErr w:type="gramEnd"/>
            <w:r w:rsidR="00401B7C" w:rsidRPr="003F77AF">
              <w:rPr>
                <w:cs/>
              </w:rPr>
              <w:t>2)</w:t>
            </w:r>
          </w:p>
        </w:tc>
        <w:tc>
          <w:tcPr>
            <w:tcW w:w="1638" w:type="dxa"/>
          </w:tcPr>
          <w:p w14:paraId="627C8E6B" w14:textId="77777777" w:rsidR="00401B7C" w:rsidRDefault="00401B7C" w:rsidP="00321AB3">
            <w:pPr>
              <w:ind w:firstLine="0"/>
            </w:pPr>
          </w:p>
        </w:tc>
      </w:tr>
    </w:tbl>
    <w:p w14:paraId="7C742603" w14:textId="68FF4069" w:rsidR="00401B7C" w:rsidRDefault="00401B7C" w:rsidP="00401B7C">
      <w:pPr>
        <w:pStyle w:val="9"/>
      </w:pPr>
      <w:bookmarkStart w:id="119" w:name="_Toc70514057"/>
      <w:bookmarkStart w:id="120" w:name="_Toc72235429"/>
      <w:r>
        <w:rPr>
          <w:rFonts w:hint="cs"/>
          <w:cs/>
        </w:rPr>
        <w:t xml:space="preserve">ตาราง </w:t>
      </w:r>
      <w:r w:rsidR="002E348D">
        <w:t>File</w:t>
      </w:r>
      <w:r>
        <w:t xml:space="preserve"> </w:t>
      </w:r>
      <w:r>
        <w:rPr>
          <w:rFonts w:hint="cs"/>
          <w:cs/>
        </w:rPr>
        <w:t>ใช้สำหรับเก็บข้อมูลสถานะผู้ใช้งาน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19"/>
      <w:bookmarkEnd w:id="12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699F23E8" w14:textId="77777777" w:rsidTr="00321AB3">
        <w:tc>
          <w:tcPr>
            <w:tcW w:w="2074" w:type="dxa"/>
          </w:tcPr>
          <w:p w14:paraId="0EE34C76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40F8F8A6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2A67D179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6BDBC846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14:paraId="3A40C122" w14:textId="77777777" w:rsidTr="00321AB3">
        <w:tc>
          <w:tcPr>
            <w:tcW w:w="2074" w:type="dxa"/>
          </w:tcPr>
          <w:p w14:paraId="19316C80" w14:textId="6D8EA16B" w:rsidR="00401B7C" w:rsidRPr="003F77AF" w:rsidRDefault="002E348D" w:rsidP="00321AB3">
            <w:pPr>
              <w:ind w:firstLine="0"/>
              <w:jc w:val="left"/>
            </w:pPr>
            <w:proofErr w:type="spellStart"/>
            <w:r>
              <w:t>FileURL</w:t>
            </w:r>
            <w:proofErr w:type="spellEnd"/>
          </w:p>
        </w:tc>
        <w:tc>
          <w:tcPr>
            <w:tcW w:w="2599" w:type="dxa"/>
          </w:tcPr>
          <w:p w14:paraId="181C2F96" w14:textId="7C7B687B" w:rsidR="00401B7C" w:rsidRPr="003F77AF" w:rsidRDefault="002E348D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ที่อยู่ไฟล์</w:t>
            </w:r>
          </w:p>
        </w:tc>
        <w:tc>
          <w:tcPr>
            <w:tcW w:w="1985" w:type="dxa"/>
          </w:tcPr>
          <w:p w14:paraId="0C5A531B" w14:textId="01BE2AFC" w:rsidR="00401B7C" w:rsidRPr="003F77AF" w:rsidRDefault="002E348D" w:rsidP="00321AB3">
            <w:pPr>
              <w:ind w:firstLine="0"/>
              <w:jc w:val="left"/>
            </w:pPr>
            <w:proofErr w:type="gramStart"/>
            <w:r w:rsidRPr="002E348D">
              <w:t>auto(</w:t>
            </w:r>
            <w:proofErr w:type="gramEnd"/>
            <w:r w:rsidRPr="002E348D">
              <w:t>2</w:t>
            </w:r>
            <w:r>
              <w:t>55</w:t>
            </w:r>
            <w:r w:rsidRPr="002E348D">
              <w:t>)</w:t>
            </w:r>
          </w:p>
        </w:tc>
        <w:tc>
          <w:tcPr>
            <w:tcW w:w="1638" w:type="dxa"/>
          </w:tcPr>
          <w:p w14:paraId="0032DC79" w14:textId="153B1764" w:rsidR="00401B7C" w:rsidRPr="003F77AF" w:rsidRDefault="00401B7C" w:rsidP="00321AB3">
            <w:pPr>
              <w:ind w:firstLine="0"/>
              <w:jc w:val="center"/>
            </w:pPr>
          </w:p>
        </w:tc>
      </w:tr>
      <w:tr w:rsidR="00401B7C" w14:paraId="5971A812" w14:textId="77777777" w:rsidTr="00321AB3">
        <w:tc>
          <w:tcPr>
            <w:tcW w:w="2074" w:type="dxa"/>
          </w:tcPr>
          <w:p w14:paraId="613E1183" w14:textId="54D362B5" w:rsidR="00401B7C" w:rsidRDefault="002E348D" w:rsidP="00321AB3">
            <w:pPr>
              <w:ind w:firstLine="0"/>
            </w:pPr>
            <w:proofErr w:type="spellStart"/>
            <w:r>
              <w:t>tName</w:t>
            </w:r>
            <w:proofErr w:type="spellEnd"/>
          </w:p>
        </w:tc>
        <w:tc>
          <w:tcPr>
            <w:tcW w:w="2599" w:type="dxa"/>
          </w:tcPr>
          <w:p w14:paraId="2532C6DA" w14:textId="02280F92" w:rsidR="00401B7C" w:rsidRDefault="002E348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ชื่อไฟล์</w:t>
            </w:r>
          </w:p>
        </w:tc>
        <w:tc>
          <w:tcPr>
            <w:tcW w:w="1985" w:type="dxa"/>
          </w:tcPr>
          <w:p w14:paraId="28036121" w14:textId="1BBC7C66" w:rsidR="00401B7C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="002E348D">
              <w:t>30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24B1F0DA" w14:textId="77777777" w:rsidR="00401B7C" w:rsidRDefault="00401B7C" w:rsidP="00321AB3">
            <w:pPr>
              <w:ind w:firstLine="0"/>
            </w:pPr>
          </w:p>
        </w:tc>
      </w:tr>
      <w:tr w:rsidR="00401B7C" w14:paraId="1495F387" w14:textId="77777777" w:rsidTr="00321AB3">
        <w:tc>
          <w:tcPr>
            <w:tcW w:w="2074" w:type="dxa"/>
          </w:tcPr>
          <w:p w14:paraId="7849A250" w14:textId="4E508304" w:rsidR="00401B7C" w:rsidRDefault="002E348D" w:rsidP="00321AB3">
            <w:pPr>
              <w:ind w:firstLine="0"/>
            </w:pPr>
            <w:r>
              <w:t>type</w:t>
            </w:r>
          </w:p>
        </w:tc>
        <w:tc>
          <w:tcPr>
            <w:tcW w:w="2599" w:type="dxa"/>
          </w:tcPr>
          <w:p w14:paraId="3BE4C6DB" w14:textId="3ADBA586" w:rsidR="00401B7C" w:rsidRDefault="002E348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ประเภทไฟล์</w:t>
            </w:r>
          </w:p>
        </w:tc>
        <w:tc>
          <w:tcPr>
            <w:tcW w:w="1985" w:type="dxa"/>
          </w:tcPr>
          <w:p w14:paraId="52AD99B2" w14:textId="40729904" w:rsidR="00401B7C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="002E348D">
              <w:t>30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68EE2F35" w14:textId="032FE28C" w:rsidR="00401B7C" w:rsidRDefault="00401B7C" w:rsidP="00321AB3">
            <w:pPr>
              <w:ind w:firstLine="0"/>
              <w:jc w:val="center"/>
            </w:pPr>
          </w:p>
        </w:tc>
      </w:tr>
    </w:tbl>
    <w:p w14:paraId="14254D2F" w14:textId="2BA33779" w:rsidR="00401B7C" w:rsidRDefault="00401B7C" w:rsidP="00401B7C">
      <w:pPr>
        <w:pStyle w:val="9"/>
      </w:pPr>
      <w:bookmarkStart w:id="121" w:name="_Toc70514058"/>
      <w:bookmarkStart w:id="122" w:name="_Toc72235430"/>
      <w:r>
        <w:rPr>
          <w:rFonts w:hint="cs"/>
          <w:cs/>
        </w:rPr>
        <w:t xml:space="preserve">ตาราง </w:t>
      </w:r>
      <w:r w:rsidR="002E348D">
        <w:t>History</w:t>
      </w:r>
      <w:r>
        <w:t xml:space="preserve"> </w:t>
      </w:r>
      <w:r>
        <w:rPr>
          <w:rFonts w:hint="cs"/>
          <w:cs/>
        </w:rPr>
        <w:t>ใช้สำหรับเก็บข้อมูลประ</w:t>
      </w:r>
      <w:r w:rsidR="00C77D09">
        <w:rPr>
          <w:rFonts w:hint="cs"/>
          <w:cs/>
        </w:rPr>
        <w:t>วัติการเปลี่ยนสถานะ</w:t>
      </w:r>
      <w:r>
        <w:rPr>
          <w:rFonts w:hint="cs"/>
          <w:cs/>
        </w:rPr>
        <w:t xml:space="preserve">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21"/>
      <w:bookmarkEnd w:id="122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786475E2" w14:textId="77777777" w:rsidTr="00321AB3">
        <w:tc>
          <w:tcPr>
            <w:tcW w:w="2074" w:type="dxa"/>
          </w:tcPr>
          <w:p w14:paraId="760EB380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2D0934E1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553E6D7C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56FB0E67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:rsidRPr="003F77AF" w14:paraId="71BB8AD9" w14:textId="77777777" w:rsidTr="00321AB3">
        <w:tc>
          <w:tcPr>
            <w:tcW w:w="2074" w:type="dxa"/>
          </w:tcPr>
          <w:p w14:paraId="410B5198" w14:textId="2F93D634" w:rsidR="00401B7C" w:rsidRPr="003F77AF" w:rsidRDefault="00C77D09" w:rsidP="00321AB3">
            <w:pPr>
              <w:ind w:firstLine="0"/>
              <w:jc w:val="left"/>
            </w:pPr>
            <w:proofErr w:type="spellStart"/>
            <w:r>
              <w:t>U</w:t>
            </w:r>
            <w:r w:rsidR="00401B7C">
              <w:t>id</w:t>
            </w:r>
            <w:proofErr w:type="spellEnd"/>
          </w:p>
        </w:tc>
        <w:tc>
          <w:tcPr>
            <w:tcW w:w="2599" w:type="dxa"/>
          </w:tcPr>
          <w:p w14:paraId="6A45FCAC" w14:textId="3D8DFC82" w:rsidR="00401B7C" w:rsidRPr="003F77AF" w:rsidRDefault="00C77D09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รหัสเมล</w:t>
            </w:r>
          </w:p>
        </w:tc>
        <w:tc>
          <w:tcPr>
            <w:tcW w:w="1985" w:type="dxa"/>
          </w:tcPr>
          <w:p w14:paraId="19FB4521" w14:textId="06434236" w:rsidR="00401B7C" w:rsidRPr="003F77AF" w:rsidRDefault="00C77D09" w:rsidP="00321AB3">
            <w:pPr>
              <w:ind w:firstLine="0"/>
              <w:jc w:val="left"/>
            </w:pPr>
            <w:proofErr w:type="gramStart"/>
            <w:r>
              <w:t>auto</w:t>
            </w:r>
            <w:r w:rsidRPr="003F77AF">
              <w:t>(</w:t>
            </w:r>
            <w:proofErr w:type="gramEnd"/>
            <w:r w:rsidRPr="003F77AF">
              <w:rPr>
                <w:cs/>
              </w:rPr>
              <w:t>2</w:t>
            </w:r>
            <w:r>
              <w:t>55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5797B304" w14:textId="77777777" w:rsidR="00401B7C" w:rsidRPr="003F77AF" w:rsidRDefault="00401B7C" w:rsidP="00321AB3">
            <w:pPr>
              <w:ind w:firstLine="0"/>
              <w:jc w:val="center"/>
            </w:pPr>
            <w:r>
              <w:t>PK</w:t>
            </w:r>
          </w:p>
        </w:tc>
      </w:tr>
      <w:tr w:rsidR="00401B7C" w14:paraId="034F12B6" w14:textId="77777777" w:rsidTr="00321AB3">
        <w:tc>
          <w:tcPr>
            <w:tcW w:w="2074" w:type="dxa"/>
          </w:tcPr>
          <w:p w14:paraId="42CAA456" w14:textId="062A1C72" w:rsidR="00401B7C" w:rsidRDefault="00C77D09" w:rsidP="00321AB3">
            <w:pPr>
              <w:ind w:firstLine="0"/>
            </w:pPr>
            <w:r>
              <w:t>Status</w:t>
            </w:r>
          </w:p>
        </w:tc>
        <w:tc>
          <w:tcPr>
            <w:tcW w:w="2599" w:type="dxa"/>
          </w:tcPr>
          <w:p w14:paraId="730F5AAB" w14:textId="4B27ADB9" w:rsidR="00401B7C" w:rsidRDefault="00C77D09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การยืนยันเปลี่ย</w:t>
            </w:r>
            <w:r w:rsidR="00B86F1D">
              <w:rPr>
                <w:rFonts w:hint="cs"/>
                <w:cs/>
              </w:rPr>
              <w:t>นสถานะ</w:t>
            </w:r>
          </w:p>
        </w:tc>
        <w:tc>
          <w:tcPr>
            <w:tcW w:w="1985" w:type="dxa"/>
          </w:tcPr>
          <w:p w14:paraId="2F1653C0" w14:textId="77777777" w:rsidR="00401B7C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0697A985" w14:textId="77777777" w:rsidR="00401B7C" w:rsidRDefault="00401B7C" w:rsidP="00321AB3">
            <w:pPr>
              <w:ind w:firstLine="0"/>
            </w:pPr>
          </w:p>
        </w:tc>
      </w:tr>
      <w:tr w:rsidR="00B86F1D" w14:paraId="597F7147" w14:textId="77777777" w:rsidTr="00321AB3">
        <w:tc>
          <w:tcPr>
            <w:tcW w:w="2074" w:type="dxa"/>
          </w:tcPr>
          <w:p w14:paraId="10E9855D" w14:textId="5262BB06" w:rsidR="00B86F1D" w:rsidRDefault="00B86F1D" w:rsidP="00321AB3">
            <w:pPr>
              <w:ind w:firstLine="0"/>
            </w:pPr>
            <w:proofErr w:type="spellStart"/>
            <w:r>
              <w:t>Tname</w:t>
            </w:r>
            <w:proofErr w:type="spellEnd"/>
          </w:p>
        </w:tc>
        <w:tc>
          <w:tcPr>
            <w:tcW w:w="2599" w:type="dxa"/>
          </w:tcPr>
          <w:p w14:paraId="69AE0917" w14:textId="3980BE8E" w:rsidR="00B86F1D" w:rsidRDefault="00B86F1D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ชื่อประวัติ</w:t>
            </w:r>
          </w:p>
        </w:tc>
        <w:tc>
          <w:tcPr>
            <w:tcW w:w="1985" w:type="dxa"/>
          </w:tcPr>
          <w:p w14:paraId="549F9C0F" w14:textId="78503371" w:rsidR="00B86F1D" w:rsidRPr="003F77AF" w:rsidRDefault="00B86F1D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0A32CA16" w14:textId="77777777" w:rsidR="00B86F1D" w:rsidRDefault="00B86F1D" w:rsidP="00321AB3">
            <w:pPr>
              <w:ind w:firstLine="0"/>
            </w:pPr>
          </w:p>
        </w:tc>
      </w:tr>
      <w:tr w:rsidR="00B86F1D" w14:paraId="09B606C9" w14:textId="77777777" w:rsidTr="00321AB3">
        <w:tc>
          <w:tcPr>
            <w:tcW w:w="2074" w:type="dxa"/>
          </w:tcPr>
          <w:p w14:paraId="076ABE67" w14:textId="5193192D" w:rsidR="00B86F1D" w:rsidRDefault="00B86F1D" w:rsidP="00321AB3">
            <w:pPr>
              <w:ind w:firstLine="0"/>
            </w:pPr>
            <w:r>
              <w:lastRenderedPageBreak/>
              <w:t>timestamp</w:t>
            </w:r>
          </w:p>
        </w:tc>
        <w:tc>
          <w:tcPr>
            <w:tcW w:w="2599" w:type="dxa"/>
          </w:tcPr>
          <w:p w14:paraId="2517314A" w14:textId="4ABF6AF0" w:rsidR="00B86F1D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วัน</w:t>
            </w:r>
            <w:r>
              <w:t>/</w:t>
            </w:r>
            <w:r>
              <w:rPr>
                <w:rFonts w:hint="cs"/>
                <w:cs/>
              </w:rPr>
              <w:t>เดือน</w:t>
            </w:r>
            <w:r>
              <w:t>/</w:t>
            </w:r>
            <w:r>
              <w:rPr>
                <w:rFonts w:hint="cs"/>
                <w:cs/>
              </w:rPr>
              <w:t>ปี เวลา</w:t>
            </w:r>
          </w:p>
        </w:tc>
        <w:tc>
          <w:tcPr>
            <w:tcW w:w="1985" w:type="dxa"/>
          </w:tcPr>
          <w:p w14:paraId="05CA9C62" w14:textId="7185E9CD" w:rsidR="00B86F1D" w:rsidRPr="003F77AF" w:rsidRDefault="00F034B1" w:rsidP="00321AB3">
            <w:pPr>
              <w:ind w:firstLine="0"/>
            </w:pPr>
            <w:r>
              <w:t>Timestamp</w:t>
            </w:r>
          </w:p>
        </w:tc>
        <w:tc>
          <w:tcPr>
            <w:tcW w:w="1638" w:type="dxa"/>
          </w:tcPr>
          <w:p w14:paraId="48DE0D6E" w14:textId="77777777" w:rsidR="00B86F1D" w:rsidRDefault="00B86F1D" w:rsidP="00321AB3">
            <w:pPr>
              <w:ind w:firstLine="0"/>
            </w:pPr>
          </w:p>
        </w:tc>
      </w:tr>
      <w:tr w:rsidR="00F034B1" w14:paraId="17224C03" w14:textId="77777777" w:rsidTr="00321AB3">
        <w:tc>
          <w:tcPr>
            <w:tcW w:w="2074" w:type="dxa"/>
          </w:tcPr>
          <w:p w14:paraId="77E96B2C" w14:textId="464085ED" w:rsidR="00F034B1" w:rsidRDefault="00F034B1" w:rsidP="00321AB3">
            <w:pPr>
              <w:ind w:firstLine="0"/>
            </w:pPr>
            <w:r>
              <w:t>Type</w:t>
            </w:r>
          </w:p>
        </w:tc>
        <w:tc>
          <w:tcPr>
            <w:tcW w:w="2599" w:type="dxa"/>
          </w:tcPr>
          <w:p w14:paraId="50C16667" w14:textId="4DCF77AA" w:rsidR="00F034B1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สถานะ</w:t>
            </w:r>
          </w:p>
        </w:tc>
        <w:tc>
          <w:tcPr>
            <w:tcW w:w="1985" w:type="dxa"/>
          </w:tcPr>
          <w:p w14:paraId="26825B28" w14:textId="7DF2FC5F" w:rsidR="00F034B1" w:rsidRDefault="00F034B1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</w:t>
            </w:r>
            <w:r>
              <w:t>0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71EFC9EC" w14:textId="77777777" w:rsidR="00F034B1" w:rsidRDefault="00F034B1" w:rsidP="00321AB3">
            <w:pPr>
              <w:ind w:firstLine="0"/>
            </w:pPr>
          </w:p>
        </w:tc>
      </w:tr>
    </w:tbl>
    <w:p w14:paraId="4DBDDCCC" w14:textId="0B2AA70F" w:rsidR="00401B7C" w:rsidRDefault="00401B7C" w:rsidP="00401B7C">
      <w:pPr>
        <w:pStyle w:val="9"/>
      </w:pPr>
      <w:bookmarkStart w:id="123" w:name="_Toc70514059"/>
      <w:bookmarkStart w:id="124" w:name="_Toc72235431"/>
      <w:r>
        <w:rPr>
          <w:rFonts w:hint="cs"/>
          <w:cs/>
        </w:rPr>
        <w:t xml:space="preserve">ตาราง </w:t>
      </w:r>
      <w:r w:rsidR="00F034B1">
        <w:t>Hotline</w:t>
      </w:r>
      <w:r>
        <w:t xml:space="preserve"> </w:t>
      </w:r>
      <w:r>
        <w:rPr>
          <w:rFonts w:hint="cs"/>
          <w:cs/>
        </w:rPr>
        <w:t>ใช้สำหรับเก็บข้อ</w:t>
      </w:r>
      <w:r w:rsidR="00F034B1">
        <w:rPr>
          <w:rFonts w:hint="cs"/>
          <w:cs/>
        </w:rPr>
        <w:t>มูลสายด่วน</w:t>
      </w:r>
      <w:r>
        <w:rPr>
          <w:rFonts w:hint="cs"/>
          <w:cs/>
        </w:rPr>
        <w:t xml:space="preserve">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23"/>
      <w:bookmarkEnd w:id="124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4AD82F3F" w14:textId="77777777" w:rsidTr="00321AB3">
        <w:tc>
          <w:tcPr>
            <w:tcW w:w="2074" w:type="dxa"/>
          </w:tcPr>
          <w:p w14:paraId="07CC6763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47A6FC4F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6C2A3724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2A92551E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:rsidRPr="003F77AF" w14:paraId="15799E14" w14:textId="77777777" w:rsidTr="00321AB3">
        <w:tc>
          <w:tcPr>
            <w:tcW w:w="2074" w:type="dxa"/>
          </w:tcPr>
          <w:p w14:paraId="62996B70" w14:textId="41E48F6E" w:rsidR="00401B7C" w:rsidRPr="003F77AF" w:rsidRDefault="00F034B1" w:rsidP="00321AB3">
            <w:pPr>
              <w:ind w:firstLine="0"/>
              <w:jc w:val="left"/>
            </w:pPr>
            <w:r w:rsidRPr="00F034B1">
              <w:t>Timestamp</w:t>
            </w:r>
          </w:p>
        </w:tc>
        <w:tc>
          <w:tcPr>
            <w:tcW w:w="2599" w:type="dxa"/>
          </w:tcPr>
          <w:p w14:paraId="32BB8294" w14:textId="440C46CD" w:rsidR="00401B7C" w:rsidRPr="003F77AF" w:rsidRDefault="00F034B1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วัน</w:t>
            </w:r>
            <w:r>
              <w:t>/</w:t>
            </w:r>
            <w:r>
              <w:rPr>
                <w:rFonts w:hint="cs"/>
                <w:cs/>
              </w:rPr>
              <w:t>เดือน</w:t>
            </w:r>
            <w:r>
              <w:t>/</w:t>
            </w:r>
            <w:r>
              <w:rPr>
                <w:rFonts w:hint="cs"/>
                <w:cs/>
              </w:rPr>
              <w:t>ปี เวลา</w:t>
            </w:r>
          </w:p>
        </w:tc>
        <w:tc>
          <w:tcPr>
            <w:tcW w:w="1985" w:type="dxa"/>
          </w:tcPr>
          <w:p w14:paraId="5E8D27E7" w14:textId="3F55CA11" w:rsidR="00401B7C" w:rsidRPr="003F77AF" w:rsidRDefault="00F034B1" w:rsidP="00321AB3">
            <w:pPr>
              <w:ind w:firstLine="0"/>
              <w:jc w:val="left"/>
            </w:pPr>
            <w:r>
              <w:t>Timestamp</w:t>
            </w:r>
          </w:p>
        </w:tc>
        <w:tc>
          <w:tcPr>
            <w:tcW w:w="1638" w:type="dxa"/>
          </w:tcPr>
          <w:p w14:paraId="6840B556" w14:textId="77777777" w:rsidR="00401B7C" w:rsidRPr="003F77AF" w:rsidRDefault="00401B7C" w:rsidP="00321AB3">
            <w:pPr>
              <w:ind w:firstLine="0"/>
              <w:jc w:val="center"/>
            </w:pPr>
            <w:r>
              <w:t>PK</w:t>
            </w:r>
          </w:p>
        </w:tc>
      </w:tr>
      <w:tr w:rsidR="00401B7C" w14:paraId="4144B37F" w14:textId="77777777" w:rsidTr="00321AB3">
        <w:tc>
          <w:tcPr>
            <w:tcW w:w="2074" w:type="dxa"/>
          </w:tcPr>
          <w:p w14:paraId="75B22613" w14:textId="5FD4218E" w:rsidR="00401B7C" w:rsidRPr="00C13BFC" w:rsidRDefault="00F034B1" w:rsidP="00321AB3">
            <w:pPr>
              <w:ind w:firstLine="0"/>
            </w:pPr>
            <w:r>
              <w:t>Name</w:t>
            </w:r>
          </w:p>
        </w:tc>
        <w:tc>
          <w:tcPr>
            <w:tcW w:w="2599" w:type="dxa"/>
          </w:tcPr>
          <w:p w14:paraId="4E6BABAD" w14:textId="2863471D" w:rsidR="00401B7C" w:rsidRDefault="00401B7C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</w:t>
            </w:r>
            <w:r w:rsidR="00F034B1">
              <w:rPr>
                <w:rFonts w:hint="cs"/>
                <w:cs/>
              </w:rPr>
              <w:t>สายด่วน</w:t>
            </w:r>
          </w:p>
        </w:tc>
        <w:tc>
          <w:tcPr>
            <w:tcW w:w="1985" w:type="dxa"/>
          </w:tcPr>
          <w:p w14:paraId="13A5E098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DA5EB67" w14:textId="77777777" w:rsidR="00401B7C" w:rsidRDefault="00401B7C" w:rsidP="00321AB3">
            <w:pPr>
              <w:ind w:firstLine="0"/>
              <w:jc w:val="center"/>
            </w:pPr>
          </w:p>
        </w:tc>
      </w:tr>
      <w:tr w:rsidR="00401B7C" w14:paraId="40436626" w14:textId="77777777" w:rsidTr="00321AB3">
        <w:tc>
          <w:tcPr>
            <w:tcW w:w="2074" w:type="dxa"/>
          </w:tcPr>
          <w:p w14:paraId="03A6EA41" w14:textId="4BDF7A1C" w:rsidR="00401B7C" w:rsidRPr="00C13BFC" w:rsidRDefault="00F034B1" w:rsidP="00321AB3">
            <w:pPr>
              <w:ind w:firstLine="0"/>
            </w:pPr>
            <w:r>
              <w:t>Tel</w:t>
            </w:r>
          </w:p>
        </w:tc>
        <w:tc>
          <w:tcPr>
            <w:tcW w:w="2599" w:type="dxa"/>
          </w:tcPr>
          <w:p w14:paraId="35756E4B" w14:textId="6AA71A7D" w:rsidR="00401B7C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เบอร์สายด่วน</w:t>
            </w:r>
          </w:p>
        </w:tc>
        <w:tc>
          <w:tcPr>
            <w:tcW w:w="1985" w:type="dxa"/>
          </w:tcPr>
          <w:p w14:paraId="7515134D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44926BEE" w14:textId="77777777" w:rsidR="00401B7C" w:rsidRDefault="00401B7C" w:rsidP="00321AB3">
            <w:pPr>
              <w:ind w:firstLine="0"/>
              <w:jc w:val="center"/>
            </w:pPr>
          </w:p>
        </w:tc>
      </w:tr>
    </w:tbl>
    <w:p w14:paraId="0C1381FE" w14:textId="67BCA3A0" w:rsidR="00401B7C" w:rsidRDefault="00401B7C" w:rsidP="00401B7C">
      <w:pPr>
        <w:pStyle w:val="9"/>
      </w:pPr>
      <w:bookmarkStart w:id="125" w:name="_Toc70514060"/>
      <w:bookmarkStart w:id="126" w:name="_Toc72235432"/>
      <w:r>
        <w:rPr>
          <w:rFonts w:hint="cs"/>
          <w:cs/>
        </w:rPr>
        <w:t xml:space="preserve">ตาราง </w:t>
      </w:r>
      <w:r w:rsidR="00F034B1">
        <w:t>Officer</w:t>
      </w:r>
      <w:r>
        <w:t xml:space="preserve"> </w:t>
      </w:r>
      <w:r>
        <w:rPr>
          <w:rFonts w:hint="cs"/>
          <w:cs/>
        </w:rPr>
        <w:t>ใช้สำหรับเก็บข้อมูล</w:t>
      </w:r>
      <w:r w:rsidR="00F034B1">
        <w:rPr>
          <w:rFonts w:hint="cs"/>
          <w:cs/>
        </w:rPr>
        <w:t>ของเจ้าหน้าที่</w:t>
      </w:r>
      <w:r>
        <w:rPr>
          <w:rFonts w:hint="cs"/>
          <w:cs/>
        </w:rPr>
        <w:t xml:space="preserve">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25"/>
      <w:bookmarkEnd w:id="1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208DBF3C" w14:textId="77777777" w:rsidTr="00321AB3">
        <w:tc>
          <w:tcPr>
            <w:tcW w:w="2074" w:type="dxa"/>
          </w:tcPr>
          <w:p w14:paraId="636EA04C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26087833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2DF80848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1F627E23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:rsidRPr="003F77AF" w14:paraId="39F47178" w14:textId="77777777" w:rsidTr="00321AB3">
        <w:tc>
          <w:tcPr>
            <w:tcW w:w="2074" w:type="dxa"/>
          </w:tcPr>
          <w:p w14:paraId="78EE3550" w14:textId="3BEC93FB" w:rsidR="00401B7C" w:rsidRPr="003F77AF" w:rsidRDefault="00F034B1" w:rsidP="00321AB3">
            <w:pPr>
              <w:ind w:firstLine="0"/>
              <w:jc w:val="left"/>
            </w:pPr>
            <w:proofErr w:type="spellStart"/>
            <w:r>
              <w:t>U</w:t>
            </w:r>
            <w:r w:rsidR="00401B7C">
              <w:t>id</w:t>
            </w:r>
            <w:proofErr w:type="spellEnd"/>
          </w:p>
        </w:tc>
        <w:tc>
          <w:tcPr>
            <w:tcW w:w="2599" w:type="dxa"/>
          </w:tcPr>
          <w:p w14:paraId="65803A11" w14:textId="4F094EC4" w:rsidR="00401B7C" w:rsidRPr="003F77AF" w:rsidRDefault="00F034B1" w:rsidP="00321AB3">
            <w:pPr>
              <w:ind w:firstLine="0"/>
              <w:jc w:val="left"/>
              <w:rPr>
                <w:cs/>
              </w:rPr>
            </w:pPr>
            <w:r w:rsidRPr="00F034B1">
              <w:rPr>
                <w:cs/>
              </w:rPr>
              <w:t>รหัสเมล</w:t>
            </w:r>
          </w:p>
        </w:tc>
        <w:tc>
          <w:tcPr>
            <w:tcW w:w="1985" w:type="dxa"/>
          </w:tcPr>
          <w:p w14:paraId="03408FB2" w14:textId="73105C2D" w:rsidR="00401B7C" w:rsidRPr="003F77AF" w:rsidRDefault="00F034B1" w:rsidP="00321AB3">
            <w:pPr>
              <w:ind w:firstLine="0"/>
              <w:jc w:val="left"/>
            </w:pPr>
            <w:proofErr w:type="gramStart"/>
            <w:r>
              <w:t>auto</w:t>
            </w:r>
            <w:r w:rsidR="00401B7C" w:rsidRPr="003F77AF">
              <w:t>(</w:t>
            </w:r>
            <w:proofErr w:type="gramEnd"/>
            <w:r w:rsidR="00401B7C" w:rsidRPr="003F77AF">
              <w:t>20)</w:t>
            </w:r>
          </w:p>
        </w:tc>
        <w:tc>
          <w:tcPr>
            <w:tcW w:w="1638" w:type="dxa"/>
          </w:tcPr>
          <w:p w14:paraId="5ED55A42" w14:textId="77777777" w:rsidR="00401B7C" w:rsidRPr="003F77AF" w:rsidRDefault="00401B7C" w:rsidP="00321AB3">
            <w:pPr>
              <w:ind w:firstLine="0"/>
              <w:jc w:val="center"/>
            </w:pPr>
            <w:r>
              <w:t>PK</w:t>
            </w:r>
          </w:p>
        </w:tc>
      </w:tr>
      <w:tr w:rsidR="00401B7C" w14:paraId="200BCFA6" w14:textId="77777777" w:rsidTr="00321AB3">
        <w:tc>
          <w:tcPr>
            <w:tcW w:w="2074" w:type="dxa"/>
          </w:tcPr>
          <w:p w14:paraId="71B1CAC1" w14:textId="3FDD51DA" w:rsidR="00401B7C" w:rsidRDefault="00F034B1" w:rsidP="00321AB3">
            <w:pPr>
              <w:ind w:firstLine="0"/>
            </w:pPr>
            <w:r>
              <w:t>Email</w:t>
            </w:r>
          </w:p>
        </w:tc>
        <w:tc>
          <w:tcPr>
            <w:tcW w:w="2599" w:type="dxa"/>
          </w:tcPr>
          <w:p w14:paraId="4CBC36DD" w14:textId="495673D8" w:rsidR="00401B7C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อีเมล</w:t>
            </w:r>
          </w:p>
        </w:tc>
        <w:tc>
          <w:tcPr>
            <w:tcW w:w="1985" w:type="dxa"/>
          </w:tcPr>
          <w:p w14:paraId="6B9193B9" w14:textId="77777777" w:rsidR="00401B7C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4ADD1F6F" w14:textId="67101AB0" w:rsidR="00401B7C" w:rsidRDefault="00401B7C" w:rsidP="00F034B1">
            <w:pPr>
              <w:ind w:firstLine="0"/>
              <w:jc w:val="both"/>
            </w:pPr>
          </w:p>
        </w:tc>
      </w:tr>
      <w:tr w:rsidR="00401B7C" w14:paraId="7B342D79" w14:textId="77777777" w:rsidTr="00321AB3">
        <w:tc>
          <w:tcPr>
            <w:tcW w:w="2074" w:type="dxa"/>
          </w:tcPr>
          <w:p w14:paraId="0029E37B" w14:textId="25D10686" w:rsidR="00401B7C" w:rsidRPr="00C13BFC" w:rsidRDefault="00F034B1" w:rsidP="00321AB3">
            <w:pPr>
              <w:ind w:firstLine="0"/>
            </w:pPr>
            <w:proofErr w:type="spellStart"/>
            <w:r>
              <w:t>ImgURL</w:t>
            </w:r>
            <w:proofErr w:type="spellEnd"/>
          </w:p>
        </w:tc>
        <w:tc>
          <w:tcPr>
            <w:tcW w:w="2599" w:type="dxa"/>
          </w:tcPr>
          <w:p w14:paraId="6208A6CB" w14:textId="0632E3E1" w:rsidR="00401B7C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ที่อยู่รูปภาพ</w:t>
            </w:r>
          </w:p>
        </w:tc>
        <w:tc>
          <w:tcPr>
            <w:tcW w:w="1985" w:type="dxa"/>
          </w:tcPr>
          <w:p w14:paraId="00F3B409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204E698E" w14:textId="77777777" w:rsidR="00401B7C" w:rsidRDefault="00401B7C" w:rsidP="00321AB3">
            <w:pPr>
              <w:ind w:firstLine="0"/>
              <w:jc w:val="center"/>
            </w:pPr>
          </w:p>
        </w:tc>
      </w:tr>
      <w:tr w:rsidR="00401B7C" w14:paraId="6CEDC783" w14:textId="77777777" w:rsidTr="00321AB3">
        <w:tc>
          <w:tcPr>
            <w:tcW w:w="2074" w:type="dxa"/>
          </w:tcPr>
          <w:p w14:paraId="1BC16BD7" w14:textId="7B9DF01A" w:rsidR="00401B7C" w:rsidRPr="00C13BFC" w:rsidRDefault="00F034B1" w:rsidP="00321AB3">
            <w:pPr>
              <w:ind w:firstLine="0"/>
            </w:pPr>
            <w:r>
              <w:t>Line</w:t>
            </w:r>
          </w:p>
        </w:tc>
        <w:tc>
          <w:tcPr>
            <w:tcW w:w="2599" w:type="dxa"/>
          </w:tcPr>
          <w:p w14:paraId="6652D020" w14:textId="177F7519" w:rsidR="00401B7C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985" w:type="dxa"/>
          </w:tcPr>
          <w:p w14:paraId="12073E3C" w14:textId="0E0AF09A" w:rsidR="00401B7C" w:rsidRPr="003F77AF" w:rsidRDefault="00F034B1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</w:t>
            </w:r>
            <w:r>
              <w:t>0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3AEB38C6" w14:textId="00775A4E" w:rsidR="00401B7C" w:rsidRDefault="00401B7C" w:rsidP="00321AB3">
            <w:pPr>
              <w:ind w:firstLine="0"/>
              <w:jc w:val="center"/>
            </w:pPr>
          </w:p>
        </w:tc>
      </w:tr>
      <w:tr w:rsidR="00401B7C" w14:paraId="18440B44" w14:textId="77777777" w:rsidTr="00321AB3">
        <w:tc>
          <w:tcPr>
            <w:tcW w:w="2074" w:type="dxa"/>
          </w:tcPr>
          <w:p w14:paraId="790BE6A5" w14:textId="604B7AEC" w:rsidR="00401B7C" w:rsidRPr="00C13BFC" w:rsidRDefault="00F034B1" w:rsidP="00321AB3">
            <w:pPr>
              <w:ind w:firstLine="0"/>
            </w:pPr>
            <w:r>
              <w:t>Name</w:t>
            </w:r>
          </w:p>
        </w:tc>
        <w:tc>
          <w:tcPr>
            <w:tcW w:w="2599" w:type="dxa"/>
          </w:tcPr>
          <w:p w14:paraId="589C4419" w14:textId="70AA4372" w:rsidR="00401B7C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ชื่อเจ้าหน้าที่</w:t>
            </w:r>
          </w:p>
        </w:tc>
        <w:tc>
          <w:tcPr>
            <w:tcW w:w="1985" w:type="dxa"/>
          </w:tcPr>
          <w:p w14:paraId="7DED4C2B" w14:textId="574BA49E" w:rsidR="00401B7C" w:rsidRPr="003F77AF" w:rsidRDefault="00F034B1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13900CB4" w14:textId="77777777" w:rsidR="00401B7C" w:rsidRDefault="00401B7C" w:rsidP="00321AB3">
            <w:pPr>
              <w:ind w:firstLine="0"/>
              <w:jc w:val="center"/>
            </w:pPr>
          </w:p>
        </w:tc>
      </w:tr>
      <w:tr w:rsidR="00F034B1" w14:paraId="175B073A" w14:textId="77777777" w:rsidTr="00321AB3">
        <w:tc>
          <w:tcPr>
            <w:tcW w:w="2074" w:type="dxa"/>
          </w:tcPr>
          <w:p w14:paraId="3A08F5CE" w14:textId="629E45E5" w:rsidR="00F034B1" w:rsidRDefault="00F034B1" w:rsidP="00321AB3">
            <w:pPr>
              <w:ind w:firstLine="0"/>
            </w:pPr>
            <w:r>
              <w:t>Tel</w:t>
            </w:r>
          </w:p>
        </w:tc>
        <w:tc>
          <w:tcPr>
            <w:tcW w:w="2599" w:type="dxa"/>
          </w:tcPr>
          <w:p w14:paraId="04CAA333" w14:textId="758BC5F5" w:rsidR="00F034B1" w:rsidRDefault="00F034B1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เบอร์โทร</w:t>
            </w:r>
          </w:p>
        </w:tc>
        <w:tc>
          <w:tcPr>
            <w:tcW w:w="1985" w:type="dxa"/>
          </w:tcPr>
          <w:p w14:paraId="6CE39A51" w14:textId="65C32CE6" w:rsidR="00F034B1" w:rsidRDefault="00F034B1" w:rsidP="00321AB3">
            <w:pPr>
              <w:ind w:firstLine="0"/>
            </w:pPr>
            <w:proofErr w:type="gramStart"/>
            <w:r>
              <w:t>int(</w:t>
            </w:r>
            <w:proofErr w:type="gramEnd"/>
            <w:r>
              <w:t>10)</w:t>
            </w:r>
          </w:p>
        </w:tc>
        <w:tc>
          <w:tcPr>
            <w:tcW w:w="1638" w:type="dxa"/>
          </w:tcPr>
          <w:p w14:paraId="72A3F781" w14:textId="77777777" w:rsidR="00F034B1" w:rsidRDefault="00F034B1" w:rsidP="00321AB3">
            <w:pPr>
              <w:ind w:firstLine="0"/>
              <w:jc w:val="center"/>
            </w:pPr>
          </w:p>
        </w:tc>
      </w:tr>
    </w:tbl>
    <w:p w14:paraId="5A3AA5AE" w14:textId="0905BF6C" w:rsidR="00401B7C" w:rsidRDefault="00401B7C" w:rsidP="00401B7C">
      <w:pPr>
        <w:pStyle w:val="9"/>
      </w:pPr>
      <w:bookmarkStart w:id="127" w:name="_Toc70514061"/>
      <w:bookmarkStart w:id="128" w:name="_Toc72235433"/>
      <w:r>
        <w:rPr>
          <w:rFonts w:hint="cs"/>
          <w:cs/>
        </w:rPr>
        <w:t xml:space="preserve">ตาราง </w:t>
      </w:r>
      <w:r w:rsidR="00F034B1">
        <w:t>Student</w:t>
      </w:r>
      <w:r>
        <w:t xml:space="preserve"> </w:t>
      </w:r>
      <w:r>
        <w:rPr>
          <w:rFonts w:hint="cs"/>
          <w:cs/>
        </w:rPr>
        <w:t>ใช้สำหรับเก็บข้อมูล</w:t>
      </w:r>
      <w:r w:rsidR="00F034B1">
        <w:rPr>
          <w:rFonts w:hint="cs"/>
          <w:cs/>
        </w:rPr>
        <w:t>นักศึกษา</w:t>
      </w:r>
      <w:r>
        <w:rPr>
          <w:rFonts w:hint="cs"/>
          <w:cs/>
        </w:rPr>
        <w:t xml:space="preserve">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27"/>
      <w:bookmarkEnd w:id="128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599"/>
        <w:gridCol w:w="1985"/>
        <w:gridCol w:w="1638"/>
      </w:tblGrid>
      <w:tr w:rsidR="00401B7C" w14:paraId="353CC6E6" w14:textId="77777777" w:rsidTr="00321AB3">
        <w:tc>
          <w:tcPr>
            <w:tcW w:w="2074" w:type="dxa"/>
          </w:tcPr>
          <w:p w14:paraId="16F2DE6D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599" w:type="dxa"/>
          </w:tcPr>
          <w:p w14:paraId="7E4BC9BF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985" w:type="dxa"/>
          </w:tcPr>
          <w:p w14:paraId="3C878F89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379A4B05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:rsidRPr="003F77AF" w14:paraId="394FF7B6" w14:textId="77777777" w:rsidTr="00321AB3">
        <w:tc>
          <w:tcPr>
            <w:tcW w:w="2074" w:type="dxa"/>
          </w:tcPr>
          <w:p w14:paraId="77A7355A" w14:textId="3C8D53CC" w:rsidR="00401B7C" w:rsidRPr="003F77AF" w:rsidRDefault="00F034B1" w:rsidP="00321AB3">
            <w:pPr>
              <w:ind w:firstLine="0"/>
              <w:jc w:val="left"/>
            </w:pPr>
            <w:proofErr w:type="spellStart"/>
            <w:r>
              <w:t>U</w:t>
            </w:r>
            <w:r w:rsidR="00401B7C">
              <w:t>id</w:t>
            </w:r>
            <w:proofErr w:type="spellEnd"/>
          </w:p>
        </w:tc>
        <w:tc>
          <w:tcPr>
            <w:tcW w:w="2599" w:type="dxa"/>
          </w:tcPr>
          <w:p w14:paraId="64B6A8B1" w14:textId="180CDE5F" w:rsidR="00401B7C" w:rsidRPr="003F77AF" w:rsidRDefault="00BF6AAA" w:rsidP="00321AB3">
            <w:pPr>
              <w:ind w:firstLine="0"/>
              <w:jc w:val="left"/>
              <w:rPr>
                <w:cs/>
              </w:rPr>
            </w:pPr>
            <w:r w:rsidRPr="00BF6AAA">
              <w:rPr>
                <w:cs/>
              </w:rPr>
              <w:t>รหัสเมล</w:t>
            </w:r>
          </w:p>
        </w:tc>
        <w:tc>
          <w:tcPr>
            <w:tcW w:w="1985" w:type="dxa"/>
          </w:tcPr>
          <w:p w14:paraId="4E7276D3" w14:textId="01326FA2" w:rsidR="00401B7C" w:rsidRPr="003F77AF" w:rsidRDefault="00BF6AAA" w:rsidP="00321AB3">
            <w:pPr>
              <w:ind w:firstLine="0"/>
              <w:jc w:val="left"/>
            </w:pPr>
            <w:proofErr w:type="gramStart"/>
            <w:r>
              <w:t>auto</w:t>
            </w:r>
            <w:r w:rsidRPr="003F77AF">
              <w:t>(</w:t>
            </w:r>
            <w:proofErr w:type="gramEnd"/>
            <w:r w:rsidRPr="003F77AF">
              <w:t>20)</w:t>
            </w:r>
          </w:p>
        </w:tc>
        <w:tc>
          <w:tcPr>
            <w:tcW w:w="1638" w:type="dxa"/>
          </w:tcPr>
          <w:p w14:paraId="18456568" w14:textId="77777777" w:rsidR="00401B7C" w:rsidRPr="003F77AF" w:rsidRDefault="00401B7C" w:rsidP="00321AB3">
            <w:pPr>
              <w:ind w:firstLine="0"/>
              <w:jc w:val="center"/>
            </w:pPr>
            <w:r>
              <w:t>PK</w:t>
            </w:r>
          </w:p>
        </w:tc>
      </w:tr>
      <w:tr w:rsidR="00401B7C" w14:paraId="65763949" w14:textId="77777777" w:rsidTr="00321AB3">
        <w:tc>
          <w:tcPr>
            <w:tcW w:w="2074" w:type="dxa"/>
          </w:tcPr>
          <w:p w14:paraId="4BDECC0C" w14:textId="69503535" w:rsidR="00401B7C" w:rsidRDefault="00F034B1" w:rsidP="00321AB3">
            <w:pPr>
              <w:ind w:firstLine="0"/>
            </w:pPr>
            <w:r>
              <w:t>Address</w:t>
            </w:r>
          </w:p>
        </w:tc>
        <w:tc>
          <w:tcPr>
            <w:tcW w:w="2599" w:type="dxa"/>
          </w:tcPr>
          <w:p w14:paraId="3D46B469" w14:textId="0813E5C7" w:rsidR="00401B7C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ที่อยู่</w:t>
            </w:r>
          </w:p>
        </w:tc>
        <w:tc>
          <w:tcPr>
            <w:tcW w:w="1985" w:type="dxa"/>
          </w:tcPr>
          <w:p w14:paraId="5C8407FE" w14:textId="01F7B016" w:rsidR="00401B7C" w:rsidRDefault="00BF6AAA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0339209" w14:textId="3540192C" w:rsidR="00401B7C" w:rsidRDefault="00401B7C" w:rsidP="00321AB3">
            <w:pPr>
              <w:ind w:firstLine="0"/>
              <w:jc w:val="center"/>
            </w:pPr>
          </w:p>
        </w:tc>
      </w:tr>
      <w:tr w:rsidR="00401B7C" w14:paraId="595EA391" w14:textId="77777777" w:rsidTr="00321AB3">
        <w:tc>
          <w:tcPr>
            <w:tcW w:w="2074" w:type="dxa"/>
          </w:tcPr>
          <w:p w14:paraId="03809371" w14:textId="3A59C7B2" w:rsidR="00401B7C" w:rsidRPr="00C13BFC" w:rsidRDefault="00F034B1" w:rsidP="00321AB3">
            <w:pPr>
              <w:ind w:firstLine="0"/>
            </w:pPr>
            <w:r>
              <w:t>Dep</w:t>
            </w:r>
          </w:p>
        </w:tc>
        <w:tc>
          <w:tcPr>
            <w:tcW w:w="2599" w:type="dxa"/>
          </w:tcPr>
          <w:p w14:paraId="76A51B6E" w14:textId="712CD83B" w:rsidR="00401B7C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คณะ</w:t>
            </w:r>
          </w:p>
        </w:tc>
        <w:tc>
          <w:tcPr>
            <w:tcW w:w="1985" w:type="dxa"/>
          </w:tcPr>
          <w:p w14:paraId="371A52CF" w14:textId="1CD7ACDB" w:rsidR="00401B7C" w:rsidRPr="003F77AF" w:rsidRDefault="00BF6AAA" w:rsidP="00321AB3">
            <w:pPr>
              <w:ind w:firstLine="0"/>
            </w:pPr>
            <w:proofErr w:type="gramStart"/>
            <w:r w:rsidRPr="00BF6AAA">
              <w:t>varchar(</w:t>
            </w:r>
            <w:proofErr w:type="gramEnd"/>
            <w:r>
              <w:t>30</w:t>
            </w:r>
            <w:r w:rsidRPr="00BF6AAA">
              <w:t>)</w:t>
            </w:r>
          </w:p>
        </w:tc>
        <w:tc>
          <w:tcPr>
            <w:tcW w:w="1638" w:type="dxa"/>
          </w:tcPr>
          <w:p w14:paraId="07E78ED1" w14:textId="1E354E08" w:rsidR="00401B7C" w:rsidRDefault="00401B7C" w:rsidP="00321AB3">
            <w:pPr>
              <w:ind w:firstLine="0"/>
              <w:jc w:val="center"/>
            </w:pPr>
          </w:p>
        </w:tc>
      </w:tr>
      <w:tr w:rsidR="00401B7C" w14:paraId="2E9DF42A" w14:textId="77777777" w:rsidTr="00321AB3">
        <w:tc>
          <w:tcPr>
            <w:tcW w:w="2074" w:type="dxa"/>
          </w:tcPr>
          <w:p w14:paraId="1EB5E1FF" w14:textId="35C3E575" w:rsidR="00401B7C" w:rsidRPr="00C13BFC" w:rsidRDefault="00F034B1" w:rsidP="00321AB3">
            <w:pPr>
              <w:ind w:firstLine="0"/>
            </w:pPr>
            <w:r>
              <w:t>Email</w:t>
            </w:r>
          </w:p>
        </w:tc>
        <w:tc>
          <w:tcPr>
            <w:tcW w:w="2599" w:type="dxa"/>
          </w:tcPr>
          <w:p w14:paraId="42ABB1D4" w14:textId="3950EF03" w:rsidR="00401B7C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อีเมล</w:t>
            </w:r>
          </w:p>
        </w:tc>
        <w:tc>
          <w:tcPr>
            <w:tcW w:w="1985" w:type="dxa"/>
          </w:tcPr>
          <w:p w14:paraId="4FD1E2B6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41F35202" w14:textId="77777777" w:rsidR="00401B7C" w:rsidRDefault="00401B7C" w:rsidP="00321AB3">
            <w:pPr>
              <w:ind w:firstLine="0"/>
            </w:pPr>
          </w:p>
        </w:tc>
      </w:tr>
      <w:tr w:rsidR="00401B7C" w14:paraId="573F1CA4" w14:textId="77777777" w:rsidTr="00321AB3">
        <w:tc>
          <w:tcPr>
            <w:tcW w:w="2074" w:type="dxa"/>
          </w:tcPr>
          <w:p w14:paraId="7CACB623" w14:textId="2449E6C6" w:rsidR="00401B7C" w:rsidRPr="00C13BFC" w:rsidRDefault="00F034B1" w:rsidP="00321AB3">
            <w:pPr>
              <w:ind w:firstLine="0"/>
            </w:pPr>
            <w:proofErr w:type="spellStart"/>
            <w:r>
              <w:t>ImgURL</w:t>
            </w:r>
            <w:proofErr w:type="spellEnd"/>
          </w:p>
        </w:tc>
        <w:tc>
          <w:tcPr>
            <w:tcW w:w="2599" w:type="dxa"/>
          </w:tcPr>
          <w:p w14:paraId="08D4567A" w14:textId="26711F95" w:rsidR="00401B7C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ที่อยุ่รูปภาพ</w:t>
            </w:r>
          </w:p>
        </w:tc>
        <w:tc>
          <w:tcPr>
            <w:tcW w:w="1985" w:type="dxa"/>
          </w:tcPr>
          <w:p w14:paraId="5506403D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6BDB4DA8" w14:textId="77777777" w:rsidR="00401B7C" w:rsidRDefault="00401B7C" w:rsidP="00321AB3">
            <w:pPr>
              <w:ind w:firstLine="0"/>
            </w:pPr>
          </w:p>
        </w:tc>
      </w:tr>
      <w:tr w:rsidR="00401B7C" w14:paraId="0F2DCDE6" w14:textId="77777777" w:rsidTr="00321AB3">
        <w:tc>
          <w:tcPr>
            <w:tcW w:w="2074" w:type="dxa"/>
          </w:tcPr>
          <w:p w14:paraId="2B3AAE19" w14:textId="5829A6B4" w:rsidR="00401B7C" w:rsidRPr="006B5866" w:rsidRDefault="00F034B1" w:rsidP="00321AB3">
            <w:pPr>
              <w:ind w:firstLine="0"/>
            </w:pPr>
            <w:r>
              <w:t>Name</w:t>
            </w:r>
          </w:p>
        </w:tc>
        <w:tc>
          <w:tcPr>
            <w:tcW w:w="2599" w:type="dxa"/>
          </w:tcPr>
          <w:p w14:paraId="0535CBDA" w14:textId="0B9819A4" w:rsidR="00401B7C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ชื่อนักศึกษา</w:t>
            </w:r>
          </w:p>
        </w:tc>
        <w:tc>
          <w:tcPr>
            <w:tcW w:w="1985" w:type="dxa"/>
          </w:tcPr>
          <w:p w14:paraId="7BDA2AB5" w14:textId="34633F1E" w:rsidR="00401B7C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</w:t>
            </w:r>
            <w:r w:rsidR="00BF6AAA">
              <w:t>5</w:t>
            </w:r>
            <w:r w:rsidRPr="003F77AF">
              <w:rPr>
                <w:cs/>
              </w:rPr>
              <w:t>)</w:t>
            </w:r>
          </w:p>
        </w:tc>
        <w:tc>
          <w:tcPr>
            <w:tcW w:w="1638" w:type="dxa"/>
          </w:tcPr>
          <w:p w14:paraId="7BA54AA6" w14:textId="77777777" w:rsidR="00401B7C" w:rsidRDefault="00401B7C" w:rsidP="00321AB3">
            <w:pPr>
              <w:ind w:firstLine="0"/>
            </w:pPr>
          </w:p>
        </w:tc>
      </w:tr>
      <w:tr w:rsidR="00F034B1" w14:paraId="6CEE4676" w14:textId="77777777" w:rsidTr="00321AB3">
        <w:tc>
          <w:tcPr>
            <w:tcW w:w="2074" w:type="dxa"/>
          </w:tcPr>
          <w:p w14:paraId="7A900A17" w14:textId="7B0E44C4" w:rsidR="00F034B1" w:rsidRDefault="00F034B1" w:rsidP="00321AB3">
            <w:pPr>
              <w:ind w:firstLine="0"/>
            </w:pPr>
            <w:r>
              <w:t>Status</w:t>
            </w:r>
          </w:p>
        </w:tc>
        <w:tc>
          <w:tcPr>
            <w:tcW w:w="2599" w:type="dxa"/>
          </w:tcPr>
          <w:p w14:paraId="02E0166F" w14:textId="697445EB" w:rsidR="00F034B1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สถานะนักศึกษา</w:t>
            </w:r>
          </w:p>
        </w:tc>
        <w:tc>
          <w:tcPr>
            <w:tcW w:w="1985" w:type="dxa"/>
          </w:tcPr>
          <w:p w14:paraId="69C96063" w14:textId="72AD755A" w:rsidR="00F034B1" w:rsidRPr="003F77AF" w:rsidRDefault="00BF6AAA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25)</w:t>
            </w:r>
          </w:p>
        </w:tc>
        <w:tc>
          <w:tcPr>
            <w:tcW w:w="1638" w:type="dxa"/>
          </w:tcPr>
          <w:p w14:paraId="6D839B6B" w14:textId="77777777" w:rsidR="00F034B1" w:rsidRDefault="00F034B1" w:rsidP="00321AB3">
            <w:pPr>
              <w:ind w:firstLine="0"/>
            </w:pPr>
          </w:p>
        </w:tc>
      </w:tr>
      <w:tr w:rsidR="00F034B1" w14:paraId="436D010C" w14:textId="77777777" w:rsidTr="00321AB3">
        <w:tc>
          <w:tcPr>
            <w:tcW w:w="2074" w:type="dxa"/>
          </w:tcPr>
          <w:p w14:paraId="7C0857C8" w14:textId="7BD242EA" w:rsidR="00F034B1" w:rsidRDefault="00F034B1" w:rsidP="00321AB3">
            <w:pPr>
              <w:ind w:firstLine="0"/>
            </w:pPr>
            <w:proofErr w:type="spellStart"/>
            <w:r>
              <w:t>Std_ID</w:t>
            </w:r>
            <w:proofErr w:type="spellEnd"/>
          </w:p>
        </w:tc>
        <w:tc>
          <w:tcPr>
            <w:tcW w:w="2599" w:type="dxa"/>
          </w:tcPr>
          <w:p w14:paraId="671C852C" w14:textId="75E24055" w:rsidR="00F034B1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รหัสนักศึกษา</w:t>
            </w:r>
          </w:p>
        </w:tc>
        <w:tc>
          <w:tcPr>
            <w:tcW w:w="1985" w:type="dxa"/>
          </w:tcPr>
          <w:p w14:paraId="4C2DCA04" w14:textId="00A5715D" w:rsidR="00F034B1" w:rsidRPr="003F77AF" w:rsidRDefault="00BF6AAA" w:rsidP="00321AB3">
            <w:pPr>
              <w:ind w:firstLine="0"/>
            </w:pPr>
            <w:proofErr w:type="gramStart"/>
            <w:r>
              <w:t>Int(</w:t>
            </w:r>
            <w:proofErr w:type="gramEnd"/>
            <w:r>
              <w:t>20)</w:t>
            </w:r>
          </w:p>
        </w:tc>
        <w:tc>
          <w:tcPr>
            <w:tcW w:w="1638" w:type="dxa"/>
          </w:tcPr>
          <w:p w14:paraId="13ABDDE9" w14:textId="77777777" w:rsidR="00F034B1" w:rsidRDefault="00F034B1" w:rsidP="00321AB3">
            <w:pPr>
              <w:ind w:firstLine="0"/>
            </w:pPr>
          </w:p>
        </w:tc>
      </w:tr>
      <w:tr w:rsidR="00F034B1" w14:paraId="672CF361" w14:textId="77777777" w:rsidTr="00321AB3">
        <w:tc>
          <w:tcPr>
            <w:tcW w:w="2074" w:type="dxa"/>
          </w:tcPr>
          <w:p w14:paraId="13311E56" w14:textId="21EDC472" w:rsidR="00F034B1" w:rsidRDefault="00F034B1" w:rsidP="00321AB3">
            <w:pPr>
              <w:ind w:firstLine="0"/>
            </w:pPr>
            <w:r>
              <w:t>Tel</w:t>
            </w:r>
          </w:p>
        </w:tc>
        <w:tc>
          <w:tcPr>
            <w:tcW w:w="2599" w:type="dxa"/>
          </w:tcPr>
          <w:p w14:paraId="5E657FB7" w14:textId="609F3E3B" w:rsidR="00F034B1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เบอร์โทร</w:t>
            </w:r>
          </w:p>
        </w:tc>
        <w:tc>
          <w:tcPr>
            <w:tcW w:w="1985" w:type="dxa"/>
          </w:tcPr>
          <w:p w14:paraId="76E16B57" w14:textId="3D650EB5" w:rsidR="00F034B1" w:rsidRPr="003F77AF" w:rsidRDefault="00BF6AAA" w:rsidP="00321AB3">
            <w:pPr>
              <w:ind w:firstLine="0"/>
            </w:pPr>
            <w:proofErr w:type="gramStart"/>
            <w:r>
              <w:t>Int(</w:t>
            </w:r>
            <w:proofErr w:type="gramEnd"/>
            <w:r>
              <w:t>10)</w:t>
            </w:r>
          </w:p>
        </w:tc>
        <w:tc>
          <w:tcPr>
            <w:tcW w:w="1638" w:type="dxa"/>
          </w:tcPr>
          <w:p w14:paraId="40DFDCF8" w14:textId="77777777" w:rsidR="00F034B1" w:rsidRDefault="00F034B1" w:rsidP="00321AB3">
            <w:pPr>
              <w:ind w:firstLine="0"/>
            </w:pPr>
          </w:p>
        </w:tc>
      </w:tr>
      <w:tr w:rsidR="00F034B1" w14:paraId="2A9DD7B3" w14:textId="77777777" w:rsidTr="00321AB3">
        <w:tc>
          <w:tcPr>
            <w:tcW w:w="2074" w:type="dxa"/>
          </w:tcPr>
          <w:p w14:paraId="06DD4086" w14:textId="5BFE5B91" w:rsidR="00F034B1" w:rsidRDefault="00F034B1" w:rsidP="00321AB3">
            <w:pPr>
              <w:ind w:firstLine="0"/>
            </w:pPr>
            <w:r>
              <w:t>Latitude</w:t>
            </w:r>
          </w:p>
        </w:tc>
        <w:tc>
          <w:tcPr>
            <w:tcW w:w="2599" w:type="dxa"/>
          </w:tcPr>
          <w:p w14:paraId="7101096D" w14:textId="4FC1CAAF" w:rsidR="00F034B1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ละจิ</w:t>
            </w:r>
            <w:proofErr w:type="spellStart"/>
            <w:r>
              <w:rPr>
                <w:rFonts w:hint="cs"/>
                <w:cs/>
              </w:rPr>
              <w:t>จูด</w:t>
            </w:r>
            <w:proofErr w:type="spellEnd"/>
          </w:p>
        </w:tc>
        <w:tc>
          <w:tcPr>
            <w:tcW w:w="1985" w:type="dxa"/>
          </w:tcPr>
          <w:p w14:paraId="4FD39601" w14:textId="5CF6116F" w:rsidR="00F034B1" w:rsidRPr="003F77AF" w:rsidRDefault="00BF6AAA" w:rsidP="00321AB3">
            <w:pPr>
              <w:ind w:firstLine="0"/>
            </w:pPr>
            <w:proofErr w:type="gramStart"/>
            <w:r>
              <w:t>Double(</w:t>
            </w:r>
            <w:proofErr w:type="gramEnd"/>
            <w:r>
              <w:t>20)</w:t>
            </w:r>
          </w:p>
        </w:tc>
        <w:tc>
          <w:tcPr>
            <w:tcW w:w="1638" w:type="dxa"/>
          </w:tcPr>
          <w:p w14:paraId="032E8480" w14:textId="77777777" w:rsidR="00F034B1" w:rsidRDefault="00F034B1" w:rsidP="00321AB3">
            <w:pPr>
              <w:ind w:firstLine="0"/>
            </w:pPr>
          </w:p>
        </w:tc>
      </w:tr>
      <w:tr w:rsidR="00F034B1" w14:paraId="4B970D7A" w14:textId="77777777" w:rsidTr="00321AB3">
        <w:tc>
          <w:tcPr>
            <w:tcW w:w="2074" w:type="dxa"/>
          </w:tcPr>
          <w:p w14:paraId="49A633FB" w14:textId="082F0EA8" w:rsidR="00F034B1" w:rsidRDefault="006D21C2" w:rsidP="00321AB3">
            <w:pPr>
              <w:ind w:firstLine="0"/>
            </w:pPr>
            <w:proofErr w:type="spellStart"/>
            <w:r>
              <w:t>Logitude</w:t>
            </w:r>
            <w:proofErr w:type="spellEnd"/>
          </w:p>
        </w:tc>
        <w:tc>
          <w:tcPr>
            <w:tcW w:w="2599" w:type="dxa"/>
          </w:tcPr>
          <w:p w14:paraId="0825025F" w14:textId="487F6C88" w:rsidR="00F034B1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ลองจิจูด</w:t>
            </w:r>
          </w:p>
        </w:tc>
        <w:tc>
          <w:tcPr>
            <w:tcW w:w="1985" w:type="dxa"/>
          </w:tcPr>
          <w:p w14:paraId="0ED8B65B" w14:textId="4722C034" w:rsidR="00F034B1" w:rsidRPr="003F77AF" w:rsidRDefault="00BF6AAA" w:rsidP="00321AB3">
            <w:pPr>
              <w:ind w:firstLine="0"/>
            </w:pPr>
            <w:proofErr w:type="gramStart"/>
            <w:r>
              <w:t>Double(</w:t>
            </w:r>
            <w:proofErr w:type="gramEnd"/>
            <w:r>
              <w:t>20)</w:t>
            </w:r>
          </w:p>
        </w:tc>
        <w:tc>
          <w:tcPr>
            <w:tcW w:w="1638" w:type="dxa"/>
          </w:tcPr>
          <w:p w14:paraId="2AD86B3F" w14:textId="77777777" w:rsidR="00F034B1" w:rsidRDefault="00F034B1" w:rsidP="00321AB3">
            <w:pPr>
              <w:ind w:firstLine="0"/>
            </w:pPr>
          </w:p>
        </w:tc>
      </w:tr>
    </w:tbl>
    <w:p w14:paraId="6B40B350" w14:textId="77777777" w:rsidR="00401B7C" w:rsidRDefault="00401B7C" w:rsidP="00401B7C">
      <w:pPr>
        <w:pStyle w:val="9"/>
      </w:pPr>
      <w:bookmarkStart w:id="129" w:name="_Toc70514062"/>
      <w:bookmarkStart w:id="130" w:name="_Toc72235434"/>
      <w:r>
        <w:rPr>
          <w:rFonts w:hint="cs"/>
          <w:cs/>
        </w:rPr>
        <w:lastRenderedPageBreak/>
        <w:t xml:space="preserve">ตาราง </w:t>
      </w:r>
      <w:r w:rsidRPr="00D413BA">
        <w:t>pretest</w:t>
      </w:r>
      <w:r>
        <w:t xml:space="preserve"> </w:t>
      </w:r>
      <w:r>
        <w:rPr>
          <w:rFonts w:hint="cs"/>
          <w:cs/>
        </w:rPr>
        <w:t>ใช้สำหรับเก็บข้อมูลแบบทดสอบก่อนเรียน โดยประกอบไปด้วย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>ลด์</w:t>
      </w:r>
      <w:bookmarkEnd w:id="129"/>
      <w:bookmarkEnd w:id="130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074"/>
        <w:gridCol w:w="2741"/>
        <w:gridCol w:w="1843"/>
        <w:gridCol w:w="1638"/>
      </w:tblGrid>
      <w:tr w:rsidR="00401B7C" w14:paraId="5E2FA1BB" w14:textId="77777777" w:rsidTr="007934B9">
        <w:tc>
          <w:tcPr>
            <w:tcW w:w="2074" w:type="dxa"/>
          </w:tcPr>
          <w:p w14:paraId="2C2BFE32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Attribute</w:t>
            </w:r>
          </w:p>
        </w:tc>
        <w:tc>
          <w:tcPr>
            <w:tcW w:w="2741" w:type="dxa"/>
          </w:tcPr>
          <w:p w14:paraId="2EC3A100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843" w:type="dxa"/>
          </w:tcPr>
          <w:p w14:paraId="220458DD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Description</w:t>
            </w:r>
          </w:p>
        </w:tc>
        <w:tc>
          <w:tcPr>
            <w:tcW w:w="1638" w:type="dxa"/>
          </w:tcPr>
          <w:p w14:paraId="1BD1E44A" w14:textId="77777777" w:rsidR="00401B7C" w:rsidRDefault="00401B7C" w:rsidP="00321AB3">
            <w:pPr>
              <w:ind w:firstLine="0"/>
              <w:jc w:val="center"/>
            </w:pPr>
            <w:r w:rsidRPr="00D413BA">
              <w:rPr>
                <w:b/>
                <w:bCs/>
              </w:rPr>
              <w:t>Key Type</w:t>
            </w:r>
          </w:p>
        </w:tc>
      </w:tr>
      <w:tr w:rsidR="00401B7C" w:rsidRPr="003F77AF" w14:paraId="403EE2F7" w14:textId="77777777" w:rsidTr="007934B9">
        <w:tc>
          <w:tcPr>
            <w:tcW w:w="2074" w:type="dxa"/>
          </w:tcPr>
          <w:p w14:paraId="645C5B46" w14:textId="79D7A2AB" w:rsidR="00401B7C" w:rsidRPr="003F77AF" w:rsidRDefault="00BF6AAA" w:rsidP="00321AB3">
            <w:pPr>
              <w:ind w:firstLine="0"/>
              <w:jc w:val="left"/>
            </w:pPr>
            <w:proofErr w:type="spellStart"/>
            <w:r>
              <w:t>U</w:t>
            </w:r>
            <w:r w:rsidR="00401B7C">
              <w:t>id</w:t>
            </w:r>
            <w:proofErr w:type="spellEnd"/>
          </w:p>
        </w:tc>
        <w:tc>
          <w:tcPr>
            <w:tcW w:w="2741" w:type="dxa"/>
          </w:tcPr>
          <w:p w14:paraId="46266C30" w14:textId="27460159" w:rsidR="00401B7C" w:rsidRPr="003F77AF" w:rsidRDefault="00BF6AAA" w:rsidP="00321AB3">
            <w:pPr>
              <w:ind w:firstLine="0"/>
              <w:jc w:val="left"/>
              <w:rPr>
                <w:cs/>
              </w:rPr>
            </w:pPr>
            <w:r w:rsidRPr="00BF6AAA">
              <w:rPr>
                <w:cs/>
              </w:rPr>
              <w:t>รหัสเมล</w:t>
            </w:r>
          </w:p>
        </w:tc>
        <w:tc>
          <w:tcPr>
            <w:tcW w:w="1843" w:type="dxa"/>
          </w:tcPr>
          <w:p w14:paraId="4B114C85" w14:textId="3B7EB27E" w:rsidR="00401B7C" w:rsidRPr="003F77AF" w:rsidRDefault="00BF6AAA" w:rsidP="00321AB3">
            <w:pPr>
              <w:ind w:firstLine="0"/>
              <w:jc w:val="left"/>
            </w:pPr>
            <w:proofErr w:type="gramStart"/>
            <w:r>
              <w:t>auto</w:t>
            </w:r>
            <w:r w:rsidRPr="003F77AF">
              <w:t>(</w:t>
            </w:r>
            <w:proofErr w:type="gramEnd"/>
            <w:r w:rsidRPr="003F77AF">
              <w:t>20)</w:t>
            </w:r>
          </w:p>
        </w:tc>
        <w:tc>
          <w:tcPr>
            <w:tcW w:w="1638" w:type="dxa"/>
          </w:tcPr>
          <w:p w14:paraId="71B17769" w14:textId="77777777" w:rsidR="00401B7C" w:rsidRPr="003F77AF" w:rsidRDefault="00401B7C" w:rsidP="00321AB3">
            <w:pPr>
              <w:ind w:firstLine="0"/>
              <w:jc w:val="center"/>
            </w:pPr>
            <w:r>
              <w:t>PK</w:t>
            </w:r>
          </w:p>
        </w:tc>
      </w:tr>
      <w:tr w:rsidR="00401B7C" w14:paraId="66C40F37" w14:textId="77777777" w:rsidTr="007934B9">
        <w:tc>
          <w:tcPr>
            <w:tcW w:w="2074" w:type="dxa"/>
          </w:tcPr>
          <w:p w14:paraId="47960641" w14:textId="42526143" w:rsidR="00401B7C" w:rsidRPr="00C13BFC" w:rsidRDefault="00BF6AAA" w:rsidP="00321AB3">
            <w:pPr>
              <w:ind w:firstLine="0"/>
            </w:pPr>
            <w:r>
              <w:t>Day 1</w:t>
            </w:r>
          </w:p>
        </w:tc>
        <w:tc>
          <w:tcPr>
            <w:tcW w:w="2741" w:type="dxa"/>
          </w:tcPr>
          <w:p w14:paraId="617AD45C" w14:textId="576EAD60" w:rsidR="00401B7C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</w:p>
        </w:tc>
        <w:tc>
          <w:tcPr>
            <w:tcW w:w="1843" w:type="dxa"/>
          </w:tcPr>
          <w:p w14:paraId="4031CB14" w14:textId="5017C78B" w:rsidR="00401B7C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1488931" w14:textId="3868342F" w:rsidR="00401B7C" w:rsidRDefault="00401B7C" w:rsidP="00321AB3">
            <w:pPr>
              <w:ind w:firstLine="0"/>
              <w:jc w:val="center"/>
            </w:pPr>
          </w:p>
        </w:tc>
      </w:tr>
      <w:tr w:rsidR="00401B7C" w14:paraId="74657424" w14:textId="77777777" w:rsidTr="007934B9">
        <w:tc>
          <w:tcPr>
            <w:tcW w:w="2074" w:type="dxa"/>
          </w:tcPr>
          <w:p w14:paraId="0A8898D6" w14:textId="64A2BA8E" w:rsidR="00401B7C" w:rsidRPr="00C13BFC" w:rsidRDefault="00BF6AAA" w:rsidP="00321AB3">
            <w:pPr>
              <w:ind w:firstLine="0"/>
            </w:pPr>
            <w:r>
              <w:t>Day 2</w:t>
            </w:r>
          </w:p>
        </w:tc>
        <w:tc>
          <w:tcPr>
            <w:tcW w:w="2741" w:type="dxa"/>
          </w:tcPr>
          <w:p w14:paraId="355BF3C7" w14:textId="60979578" w:rsidR="00401B7C" w:rsidRP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2</w:t>
            </w:r>
          </w:p>
        </w:tc>
        <w:tc>
          <w:tcPr>
            <w:tcW w:w="1843" w:type="dxa"/>
          </w:tcPr>
          <w:p w14:paraId="23A3EF50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6320979E" w14:textId="67AD7F3E" w:rsidR="00401B7C" w:rsidRDefault="00401B7C" w:rsidP="00321AB3">
            <w:pPr>
              <w:ind w:firstLine="0"/>
              <w:jc w:val="center"/>
            </w:pPr>
          </w:p>
        </w:tc>
      </w:tr>
      <w:tr w:rsidR="00401B7C" w14:paraId="5EDDFB36" w14:textId="77777777" w:rsidTr="007934B9">
        <w:tc>
          <w:tcPr>
            <w:tcW w:w="2074" w:type="dxa"/>
          </w:tcPr>
          <w:p w14:paraId="732590EC" w14:textId="7902BA47" w:rsidR="00401B7C" w:rsidRPr="00C13BFC" w:rsidRDefault="00BF6AAA" w:rsidP="00321AB3">
            <w:pPr>
              <w:ind w:firstLine="0"/>
            </w:pPr>
            <w:r>
              <w:t>Day 3</w:t>
            </w:r>
          </w:p>
        </w:tc>
        <w:tc>
          <w:tcPr>
            <w:tcW w:w="2741" w:type="dxa"/>
          </w:tcPr>
          <w:p w14:paraId="033593B7" w14:textId="7463ECF3" w:rsidR="00401B7C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3</w:t>
            </w:r>
          </w:p>
        </w:tc>
        <w:tc>
          <w:tcPr>
            <w:tcW w:w="1843" w:type="dxa"/>
          </w:tcPr>
          <w:p w14:paraId="39708F33" w14:textId="77777777" w:rsidR="00401B7C" w:rsidRPr="003F77AF" w:rsidRDefault="00401B7C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2E326874" w14:textId="77777777" w:rsidR="00401B7C" w:rsidRDefault="00401B7C" w:rsidP="00321AB3">
            <w:pPr>
              <w:ind w:firstLine="0"/>
              <w:jc w:val="center"/>
            </w:pPr>
          </w:p>
        </w:tc>
      </w:tr>
      <w:tr w:rsidR="00BF6AAA" w14:paraId="7E30D7D6" w14:textId="77777777" w:rsidTr="007934B9">
        <w:tc>
          <w:tcPr>
            <w:tcW w:w="2074" w:type="dxa"/>
          </w:tcPr>
          <w:p w14:paraId="2196574F" w14:textId="4051D651" w:rsidR="00BF6AAA" w:rsidRPr="00C13BFC" w:rsidRDefault="00BF6AAA" w:rsidP="00321AB3">
            <w:pPr>
              <w:ind w:firstLine="0"/>
            </w:pPr>
            <w:r>
              <w:t>Day 4</w:t>
            </w:r>
          </w:p>
        </w:tc>
        <w:tc>
          <w:tcPr>
            <w:tcW w:w="2741" w:type="dxa"/>
          </w:tcPr>
          <w:p w14:paraId="1FA02EEB" w14:textId="0C56FBAE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4</w:t>
            </w:r>
          </w:p>
        </w:tc>
        <w:tc>
          <w:tcPr>
            <w:tcW w:w="1843" w:type="dxa"/>
          </w:tcPr>
          <w:p w14:paraId="5F34B035" w14:textId="3B4F0360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0358BBFF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333E1FA6" w14:textId="77777777" w:rsidTr="007934B9">
        <w:tc>
          <w:tcPr>
            <w:tcW w:w="2074" w:type="dxa"/>
          </w:tcPr>
          <w:p w14:paraId="32D52168" w14:textId="3D797711" w:rsidR="00BF6AAA" w:rsidRPr="00C13BFC" w:rsidRDefault="00BF6AAA" w:rsidP="00321AB3">
            <w:pPr>
              <w:ind w:firstLine="0"/>
            </w:pPr>
            <w:r>
              <w:t>Day 5</w:t>
            </w:r>
          </w:p>
        </w:tc>
        <w:tc>
          <w:tcPr>
            <w:tcW w:w="2741" w:type="dxa"/>
          </w:tcPr>
          <w:p w14:paraId="356F6594" w14:textId="57F3020B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 w:rsidR="007934B9">
              <w:t>5</w:t>
            </w:r>
          </w:p>
        </w:tc>
        <w:tc>
          <w:tcPr>
            <w:tcW w:w="1843" w:type="dxa"/>
          </w:tcPr>
          <w:p w14:paraId="0D98AD98" w14:textId="61415895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354856FE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1EEEDB6D" w14:textId="77777777" w:rsidTr="007934B9">
        <w:tc>
          <w:tcPr>
            <w:tcW w:w="2074" w:type="dxa"/>
          </w:tcPr>
          <w:p w14:paraId="7150E0D1" w14:textId="715F3B01" w:rsidR="00BF6AAA" w:rsidRPr="00C13BFC" w:rsidRDefault="00BF6AAA" w:rsidP="00321AB3">
            <w:pPr>
              <w:ind w:firstLine="0"/>
            </w:pPr>
            <w:r>
              <w:t>Day 6</w:t>
            </w:r>
          </w:p>
        </w:tc>
        <w:tc>
          <w:tcPr>
            <w:tcW w:w="2741" w:type="dxa"/>
          </w:tcPr>
          <w:p w14:paraId="46CDB700" w14:textId="0B3850EB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 w:rsidR="007934B9">
              <w:t>6</w:t>
            </w:r>
          </w:p>
        </w:tc>
        <w:tc>
          <w:tcPr>
            <w:tcW w:w="1843" w:type="dxa"/>
          </w:tcPr>
          <w:p w14:paraId="5CF24541" w14:textId="22F03CC0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557A8AD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1FC2FC0A" w14:textId="77777777" w:rsidTr="007934B9">
        <w:tc>
          <w:tcPr>
            <w:tcW w:w="2074" w:type="dxa"/>
          </w:tcPr>
          <w:p w14:paraId="4C64B1A0" w14:textId="37FEC326" w:rsidR="00BF6AAA" w:rsidRPr="00C13BFC" w:rsidRDefault="00BF6AAA" w:rsidP="00321AB3">
            <w:pPr>
              <w:ind w:firstLine="0"/>
            </w:pPr>
            <w:r>
              <w:t>Day 7</w:t>
            </w:r>
          </w:p>
        </w:tc>
        <w:tc>
          <w:tcPr>
            <w:tcW w:w="2741" w:type="dxa"/>
          </w:tcPr>
          <w:p w14:paraId="4DFF1679" w14:textId="2933B88B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 w:rsidR="007934B9">
              <w:t>7</w:t>
            </w:r>
          </w:p>
        </w:tc>
        <w:tc>
          <w:tcPr>
            <w:tcW w:w="1843" w:type="dxa"/>
          </w:tcPr>
          <w:p w14:paraId="4E0E0782" w14:textId="75574573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0B42E11E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140E75CE" w14:textId="77777777" w:rsidTr="007934B9">
        <w:tc>
          <w:tcPr>
            <w:tcW w:w="2074" w:type="dxa"/>
          </w:tcPr>
          <w:p w14:paraId="4B631BF0" w14:textId="3CC41721" w:rsidR="00BF6AAA" w:rsidRPr="00C13BFC" w:rsidRDefault="00BF6AAA" w:rsidP="00321AB3">
            <w:pPr>
              <w:ind w:firstLine="0"/>
            </w:pPr>
            <w:r>
              <w:t>Day 8</w:t>
            </w:r>
          </w:p>
        </w:tc>
        <w:tc>
          <w:tcPr>
            <w:tcW w:w="2741" w:type="dxa"/>
          </w:tcPr>
          <w:p w14:paraId="3433AC9E" w14:textId="42A3D0B2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 w:rsidR="007934B9">
              <w:t>8</w:t>
            </w:r>
          </w:p>
        </w:tc>
        <w:tc>
          <w:tcPr>
            <w:tcW w:w="1843" w:type="dxa"/>
          </w:tcPr>
          <w:p w14:paraId="3D71E87D" w14:textId="4700A238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5F0DB00" w14:textId="72767F5A" w:rsidR="00BF6AAA" w:rsidRDefault="00BF6AAA" w:rsidP="00321AB3">
            <w:pPr>
              <w:ind w:firstLine="0"/>
              <w:jc w:val="center"/>
            </w:pPr>
          </w:p>
        </w:tc>
      </w:tr>
      <w:tr w:rsidR="00BF6AAA" w14:paraId="49EE1EDD" w14:textId="77777777" w:rsidTr="007934B9">
        <w:tc>
          <w:tcPr>
            <w:tcW w:w="2074" w:type="dxa"/>
          </w:tcPr>
          <w:p w14:paraId="09CA1B68" w14:textId="24ADEC7D" w:rsidR="00BF6AAA" w:rsidRPr="00C13BFC" w:rsidRDefault="00BF6AAA" w:rsidP="00321AB3">
            <w:pPr>
              <w:ind w:firstLine="0"/>
            </w:pPr>
            <w:r>
              <w:t>Day 9</w:t>
            </w:r>
          </w:p>
        </w:tc>
        <w:tc>
          <w:tcPr>
            <w:tcW w:w="2741" w:type="dxa"/>
          </w:tcPr>
          <w:p w14:paraId="298A27C5" w14:textId="1229F5BF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 w:rsidR="007934B9">
              <w:t>9</w:t>
            </w:r>
          </w:p>
        </w:tc>
        <w:tc>
          <w:tcPr>
            <w:tcW w:w="1843" w:type="dxa"/>
          </w:tcPr>
          <w:p w14:paraId="342472E1" w14:textId="7E5C285D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7557F20F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390C5D74" w14:textId="77777777" w:rsidTr="007934B9">
        <w:tc>
          <w:tcPr>
            <w:tcW w:w="2074" w:type="dxa"/>
          </w:tcPr>
          <w:p w14:paraId="4F22D009" w14:textId="3F565033" w:rsidR="00BF6AAA" w:rsidRPr="00C13BFC" w:rsidRDefault="00BF6AAA" w:rsidP="00321AB3">
            <w:pPr>
              <w:ind w:firstLine="0"/>
            </w:pPr>
            <w:r>
              <w:t>Day 10</w:t>
            </w:r>
          </w:p>
        </w:tc>
        <w:tc>
          <w:tcPr>
            <w:tcW w:w="2741" w:type="dxa"/>
          </w:tcPr>
          <w:p w14:paraId="0593DB9D" w14:textId="6EC54FF7" w:rsidR="00BF6AAA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  <w:r w:rsidR="007934B9">
              <w:t>0</w:t>
            </w:r>
          </w:p>
        </w:tc>
        <w:tc>
          <w:tcPr>
            <w:tcW w:w="1843" w:type="dxa"/>
          </w:tcPr>
          <w:p w14:paraId="145CD08F" w14:textId="308578D0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47B9AC1B" w14:textId="2C04D80F" w:rsidR="00BF6AAA" w:rsidRDefault="00BF6AAA" w:rsidP="00321AB3">
            <w:pPr>
              <w:ind w:firstLine="0"/>
              <w:jc w:val="center"/>
            </w:pPr>
          </w:p>
        </w:tc>
      </w:tr>
      <w:tr w:rsidR="00BF6AAA" w14:paraId="73FDA0EC" w14:textId="77777777" w:rsidTr="007934B9">
        <w:tc>
          <w:tcPr>
            <w:tcW w:w="2074" w:type="dxa"/>
          </w:tcPr>
          <w:p w14:paraId="2A69F638" w14:textId="6D4F97BB" w:rsidR="00BF6AAA" w:rsidRPr="00C13BFC" w:rsidRDefault="00BF6AAA" w:rsidP="00321AB3">
            <w:pPr>
              <w:ind w:firstLine="0"/>
            </w:pPr>
            <w:r>
              <w:t>Day 11</w:t>
            </w:r>
          </w:p>
        </w:tc>
        <w:tc>
          <w:tcPr>
            <w:tcW w:w="2741" w:type="dxa"/>
          </w:tcPr>
          <w:p w14:paraId="3E179C55" w14:textId="0869ADE5" w:rsidR="00BF6AAA" w:rsidRDefault="00BF6AAA" w:rsidP="00321AB3">
            <w:pPr>
              <w:ind w:firstLine="0"/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  <w:r w:rsidR="007934B9">
              <w:t>1</w:t>
            </w:r>
          </w:p>
        </w:tc>
        <w:tc>
          <w:tcPr>
            <w:tcW w:w="1843" w:type="dxa"/>
          </w:tcPr>
          <w:p w14:paraId="2AD5487D" w14:textId="50E1818D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34AB48F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710EE43C" w14:textId="77777777" w:rsidTr="007934B9">
        <w:tc>
          <w:tcPr>
            <w:tcW w:w="2074" w:type="dxa"/>
          </w:tcPr>
          <w:p w14:paraId="7BAEC59C" w14:textId="27D13BAE" w:rsidR="00BF6AAA" w:rsidRDefault="00BF6AAA" w:rsidP="00321AB3">
            <w:pPr>
              <w:ind w:firstLine="0"/>
            </w:pPr>
            <w:r>
              <w:t xml:space="preserve">Day 12 </w:t>
            </w:r>
          </w:p>
        </w:tc>
        <w:tc>
          <w:tcPr>
            <w:tcW w:w="2741" w:type="dxa"/>
          </w:tcPr>
          <w:p w14:paraId="7ADFD9F8" w14:textId="5940F1F9" w:rsidR="00BF6AAA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  <w:r w:rsidR="007934B9">
              <w:t>2</w:t>
            </w:r>
          </w:p>
        </w:tc>
        <w:tc>
          <w:tcPr>
            <w:tcW w:w="1843" w:type="dxa"/>
          </w:tcPr>
          <w:p w14:paraId="78B9F94C" w14:textId="7633F0B6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119DE2B5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5110DADA" w14:textId="77777777" w:rsidTr="007934B9">
        <w:tc>
          <w:tcPr>
            <w:tcW w:w="2074" w:type="dxa"/>
          </w:tcPr>
          <w:p w14:paraId="4E282C55" w14:textId="7FD854A9" w:rsidR="00BF6AAA" w:rsidRDefault="00BF6AAA" w:rsidP="00321AB3">
            <w:pPr>
              <w:ind w:firstLine="0"/>
            </w:pPr>
            <w:r>
              <w:t>Day 13</w:t>
            </w:r>
          </w:p>
        </w:tc>
        <w:tc>
          <w:tcPr>
            <w:tcW w:w="2741" w:type="dxa"/>
          </w:tcPr>
          <w:p w14:paraId="76399F27" w14:textId="2B8FB7BF" w:rsidR="00BF6AAA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  <w:r w:rsidR="007934B9">
              <w:t>3</w:t>
            </w:r>
          </w:p>
        </w:tc>
        <w:tc>
          <w:tcPr>
            <w:tcW w:w="1843" w:type="dxa"/>
          </w:tcPr>
          <w:p w14:paraId="1B9B990D" w14:textId="41A664F0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3B4B4131" w14:textId="77777777" w:rsidR="00BF6AAA" w:rsidRDefault="00BF6AAA" w:rsidP="00321AB3">
            <w:pPr>
              <w:ind w:firstLine="0"/>
              <w:jc w:val="center"/>
            </w:pPr>
          </w:p>
        </w:tc>
      </w:tr>
      <w:tr w:rsidR="00BF6AAA" w14:paraId="29B0790B" w14:textId="77777777" w:rsidTr="007934B9">
        <w:tc>
          <w:tcPr>
            <w:tcW w:w="2074" w:type="dxa"/>
          </w:tcPr>
          <w:p w14:paraId="72432C73" w14:textId="6890D929" w:rsidR="00BF6AAA" w:rsidRDefault="00BF6AAA" w:rsidP="00321AB3">
            <w:pPr>
              <w:ind w:firstLine="0"/>
            </w:pPr>
            <w:r>
              <w:t>Day 14</w:t>
            </w:r>
          </w:p>
        </w:tc>
        <w:tc>
          <w:tcPr>
            <w:tcW w:w="2741" w:type="dxa"/>
          </w:tcPr>
          <w:p w14:paraId="160D3955" w14:textId="4388EF81" w:rsidR="00BF6AAA" w:rsidRDefault="00BF6AAA" w:rsidP="00321AB3">
            <w:pPr>
              <w:ind w:firstLine="0"/>
              <w:rPr>
                <w:cs/>
              </w:rPr>
            </w:pPr>
            <w:r>
              <w:rPr>
                <w:rFonts w:hint="cs"/>
                <w:cs/>
              </w:rPr>
              <w:t>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ไลน์ย้อนหลังวันที่ </w:t>
            </w:r>
            <w:r>
              <w:t>1</w:t>
            </w:r>
            <w:r w:rsidR="007934B9">
              <w:t>4</w:t>
            </w:r>
          </w:p>
        </w:tc>
        <w:tc>
          <w:tcPr>
            <w:tcW w:w="1843" w:type="dxa"/>
          </w:tcPr>
          <w:p w14:paraId="145D279B" w14:textId="277B178B" w:rsidR="00BF6AAA" w:rsidRPr="003F77AF" w:rsidRDefault="007934B9" w:rsidP="00321AB3">
            <w:pPr>
              <w:ind w:firstLine="0"/>
            </w:pPr>
            <w:proofErr w:type="gramStart"/>
            <w:r w:rsidRPr="003F77AF">
              <w:t>varchar(</w:t>
            </w:r>
            <w:proofErr w:type="gramEnd"/>
            <w:r w:rsidRPr="003F77AF">
              <w:rPr>
                <w:cs/>
              </w:rPr>
              <w:t>255)</w:t>
            </w:r>
          </w:p>
        </w:tc>
        <w:tc>
          <w:tcPr>
            <w:tcW w:w="1638" w:type="dxa"/>
          </w:tcPr>
          <w:p w14:paraId="54C521DA" w14:textId="77777777" w:rsidR="00BF6AAA" w:rsidRDefault="00BF6AAA" w:rsidP="00321AB3">
            <w:pPr>
              <w:ind w:firstLine="0"/>
              <w:jc w:val="center"/>
            </w:pPr>
          </w:p>
        </w:tc>
      </w:tr>
    </w:tbl>
    <w:p w14:paraId="15BC5BB6" w14:textId="16E4F4D1" w:rsidR="006D21C2" w:rsidRDefault="006D21C2" w:rsidP="006D21C2"/>
    <w:p w14:paraId="6890A31B" w14:textId="0FCE30F5" w:rsidR="006D21C2" w:rsidRDefault="006D21C2" w:rsidP="006D21C2"/>
    <w:p w14:paraId="7438DAED" w14:textId="4433B194" w:rsidR="006D21C2" w:rsidRDefault="006D21C2" w:rsidP="006D21C2"/>
    <w:p w14:paraId="0E3061CC" w14:textId="77777777" w:rsidR="006D21C2" w:rsidRDefault="006D21C2" w:rsidP="006D21C2"/>
    <w:p w14:paraId="6CD11F77" w14:textId="2DB11117" w:rsidR="006D21C2" w:rsidRDefault="006D21C2" w:rsidP="006D21C2"/>
    <w:p w14:paraId="7CE978BE" w14:textId="23CA059D" w:rsidR="006D21C2" w:rsidRDefault="006D21C2" w:rsidP="007934B9">
      <w:pPr>
        <w:ind w:firstLine="0"/>
      </w:pPr>
    </w:p>
    <w:p w14:paraId="184623CA" w14:textId="55D7C85C" w:rsidR="006D21C2" w:rsidRDefault="006D21C2" w:rsidP="006D21C2"/>
    <w:p w14:paraId="522E524E" w14:textId="56184EDB" w:rsidR="006D21C2" w:rsidRDefault="006D21C2" w:rsidP="006D21C2"/>
    <w:p w14:paraId="7D95FD33" w14:textId="7E1F7EF7" w:rsidR="006D21C2" w:rsidRDefault="006D21C2" w:rsidP="006D21C2"/>
    <w:p w14:paraId="1956CA3C" w14:textId="3199270E" w:rsidR="006D21C2" w:rsidRDefault="006D21C2" w:rsidP="006D21C2"/>
    <w:p w14:paraId="5B7C13F5" w14:textId="42168FF8" w:rsidR="006D21C2" w:rsidRDefault="006D21C2" w:rsidP="006D21C2"/>
    <w:p w14:paraId="769E017F" w14:textId="26AC4E43" w:rsidR="006D21C2" w:rsidRDefault="006D21C2" w:rsidP="006D21C2"/>
    <w:p w14:paraId="3B43342F" w14:textId="1C35D2BB" w:rsidR="006D21C2" w:rsidRDefault="006D21C2" w:rsidP="006D21C2"/>
    <w:p w14:paraId="740C4CA3" w14:textId="77777777" w:rsidR="006D21C2" w:rsidRPr="006D21C2" w:rsidRDefault="006D21C2" w:rsidP="007934B9">
      <w:pPr>
        <w:ind w:firstLine="0"/>
      </w:pPr>
    </w:p>
    <w:p w14:paraId="27ABD0C7" w14:textId="2CF4023D" w:rsidR="00401B7C" w:rsidRDefault="00401B7C" w:rsidP="00707B1A">
      <w:pPr>
        <w:pStyle w:val="3"/>
        <w:numPr>
          <w:ilvl w:val="2"/>
          <w:numId w:val="5"/>
        </w:numPr>
      </w:pPr>
      <w:r>
        <w:rPr>
          <w:rFonts w:hint="cs"/>
          <w:cs/>
        </w:rPr>
        <w:lastRenderedPageBreak/>
        <w:t>ออกแบบหน้าจอระบบ</w:t>
      </w:r>
    </w:p>
    <w:p w14:paraId="05751A1E" w14:textId="7CAB09D2" w:rsidR="00401B7C" w:rsidRDefault="00401B7C" w:rsidP="00401B7C">
      <w:pPr>
        <w:pStyle w:val="4"/>
      </w:pPr>
      <w:r>
        <w:rPr>
          <w:rFonts w:hint="cs"/>
          <w:cs/>
        </w:rPr>
        <w:t>ออกแบบหน้าจอส่วนของการใช้งานเริ่มต้น</w:t>
      </w:r>
    </w:p>
    <w:p w14:paraId="7877B0BC" w14:textId="4C606079" w:rsidR="00401B7C" w:rsidRDefault="00401B7C" w:rsidP="00B07300">
      <w:pPr>
        <w:pStyle w:val="5"/>
      </w:pPr>
      <w:r>
        <w:rPr>
          <w:rFonts w:hint="cs"/>
          <w:cs/>
        </w:rPr>
        <w:t>หน้าแรกของ</w:t>
      </w:r>
      <w:r w:rsidR="008511BB">
        <w:rPr>
          <w:rFonts w:hint="cs"/>
          <w:cs/>
        </w:rPr>
        <w:t>แอปซึ่งมีการเลือกเข้าใช้งานระหว่างนักศึกษาและเจ้าหน้าที่</w:t>
      </w:r>
    </w:p>
    <w:p w14:paraId="4CDDAC6B" w14:textId="48162877" w:rsidR="008511BB" w:rsidRDefault="008511BB" w:rsidP="00184E45">
      <w:pPr>
        <w:pStyle w:val="a4"/>
      </w:pPr>
      <w:r>
        <w:rPr>
          <w:rFonts w:hint="cs"/>
          <w:noProof/>
          <w:lang w:val="th-TH"/>
        </w:rPr>
        <w:drawing>
          <wp:anchor distT="0" distB="0" distL="114300" distR="114300" simplePos="0" relativeHeight="251659282" behindDoc="0" locked="0" layoutInCell="1" allowOverlap="1" wp14:anchorId="77625F9C" wp14:editId="620CBE02">
            <wp:simplePos x="0" y="0"/>
            <wp:positionH relativeFrom="column">
              <wp:posOffset>2143125</wp:posOffset>
            </wp:positionH>
            <wp:positionV relativeFrom="paragraph">
              <wp:posOffset>10796</wp:posOffset>
            </wp:positionV>
            <wp:extent cx="1338215" cy="2895600"/>
            <wp:effectExtent l="0" t="0" r="0" b="0"/>
            <wp:wrapNone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ovidApp_page-0002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050" cy="2908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0E5BD" w14:textId="20274A3B" w:rsidR="008511BB" w:rsidRDefault="008511BB" w:rsidP="00184E45">
      <w:pPr>
        <w:pStyle w:val="a4"/>
      </w:pPr>
    </w:p>
    <w:p w14:paraId="297D8ADF" w14:textId="7FB5DD66" w:rsidR="008511BB" w:rsidRDefault="008511BB" w:rsidP="00184E45">
      <w:pPr>
        <w:pStyle w:val="a4"/>
      </w:pPr>
    </w:p>
    <w:p w14:paraId="0EFDE819" w14:textId="6A1C2CF0" w:rsidR="008511BB" w:rsidRDefault="008511BB" w:rsidP="00184E45">
      <w:pPr>
        <w:pStyle w:val="a4"/>
      </w:pPr>
    </w:p>
    <w:p w14:paraId="313E1149" w14:textId="4B017654" w:rsidR="008511BB" w:rsidRDefault="008511BB" w:rsidP="00184E45">
      <w:pPr>
        <w:pStyle w:val="a4"/>
      </w:pPr>
    </w:p>
    <w:p w14:paraId="389430DF" w14:textId="2823BE71" w:rsidR="008511BB" w:rsidRDefault="008511BB" w:rsidP="00184E45">
      <w:pPr>
        <w:pStyle w:val="a4"/>
      </w:pPr>
    </w:p>
    <w:p w14:paraId="66FC604B" w14:textId="1BF93B28" w:rsidR="008511BB" w:rsidRPr="00741994" w:rsidRDefault="008511BB" w:rsidP="00184E45">
      <w:pPr>
        <w:pStyle w:val="a4"/>
        <w:rPr>
          <w:cs/>
        </w:rPr>
      </w:pPr>
    </w:p>
    <w:p w14:paraId="5721BC48" w14:textId="0F62B9DE" w:rsidR="00401B7C" w:rsidRDefault="00401B7C" w:rsidP="00162A31">
      <w:pPr>
        <w:pStyle w:val="8"/>
      </w:pPr>
      <w:bookmarkStart w:id="131" w:name="_Toc70513845"/>
      <w:bookmarkStart w:id="132" w:name="_Toc71831977"/>
      <w:bookmarkStart w:id="133" w:name="_Toc72265872"/>
      <w:bookmarkStart w:id="134" w:name="_Toc72266184"/>
      <w:r>
        <w:rPr>
          <w:rFonts w:hint="cs"/>
          <w:cs/>
        </w:rPr>
        <w:t>ภาพแสดงการออกแบบหน้าจอ หน้าหลัก</w:t>
      </w:r>
      <w:bookmarkEnd w:id="131"/>
      <w:bookmarkEnd w:id="132"/>
      <w:bookmarkEnd w:id="133"/>
      <w:bookmarkEnd w:id="134"/>
    </w:p>
    <w:p w14:paraId="444102CD" w14:textId="7803F601" w:rsidR="00401B7C" w:rsidRDefault="008511BB" w:rsidP="00B07300">
      <w:pPr>
        <w:pStyle w:val="5"/>
      </w:pPr>
      <w:r>
        <w:rPr>
          <w:noProof/>
        </w:rPr>
        <w:drawing>
          <wp:anchor distT="0" distB="0" distL="114300" distR="114300" simplePos="0" relativeHeight="251660306" behindDoc="0" locked="0" layoutInCell="1" allowOverlap="1" wp14:anchorId="2C544C0E" wp14:editId="4E6C2A43">
            <wp:simplePos x="0" y="0"/>
            <wp:positionH relativeFrom="column">
              <wp:posOffset>2143125</wp:posOffset>
            </wp:positionH>
            <wp:positionV relativeFrom="paragraph">
              <wp:posOffset>243841</wp:posOffset>
            </wp:positionV>
            <wp:extent cx="1337945" cy="2895476"/>
            <wp:effectExtent l="0" t="0" r="0" b="0"/>
            <wp:wrapNone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ovidApp_page-0004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2895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35" w:name="_Hlk99888302"/>
      <w:r w:rsidR="00401B7C">
        <w:rPr>
          <w:rFonts w:hint="cs"/>
          <w:cs/>
        </w:rPr>
        <w:t>หน้าเข้าสู่ระบบ</w:t>
      </w:r>
      <w:r w:rsidR="002E237D">
        <w:t xml:space="preserve"> </w:t>
      </w:r>
      <w:r>
        <w:rPr>
          <w:rFonts w:hint="cs"/>
          <w:cs/>
        </w:rPr>
        <w:t>จะต้องเข้าสู่ระบบโดยการอีเมล์ของมหาวิทยาลัยเท่านั้น</w:t>
      </w:r>
    </w:p>
    <w:bookmarkEnd w:id="135"/>
    <w:p w14:paraId="1F703902" w14:textId="36A637DA" w:rsidR="008511BB" w:rsidRDefault="008511BB" w:rsidP="00184E45">
      <w:pPr>
        <w:pStyle w:val="a4"/>
      </w:pPr>
    </w:p>
    <w:p w14:paraId="6E38AF77" w14:textId="3A05A04E" w:rsidR="008511BB" w:rsidRDefault="008511BB" w:rsidP="00184E45">
      <w:pPr>
        <w:pStyle w:val="a4"/>
      </w:pPr>
    </w:p>
    <w:p w14:paraId="797E8BDD" w14:textId="6584A0F2" w:rsidR="008511BB" w:rsidRDefault="008511BB" w:rsidP="00184E45">
      <w:pPr>
        <w:pStyle w:val="a4"/>
      </w:pPr>
    </w:p>
    <w:p w14:paraId="2C1F50C9" w14:textId="486B05F0" w:rsidR="008511BB" w:rsidRDefault="008511BB" w:rsidP="00184E45">
      <w:pPr>
        <w:pStyle w:val="a4"/>
      </w:pPr>
    </w:p>
    <w:p w14:paraId="4CCF96A3" w14:textId="5034FCF2" w:rsidR="008511BB" w:rsidRDefault="008511BB" w:rsidP="00184E45">
      <w:pPr>
        <w:pStyle w:val="a4"/>
      </w:pPr>
    </w:p>
    <w:p w14:paraId="1BD8B897" w14:textId="642E492D" w:rsidR="008511BB" w:rsidRDefault="008511BB" w:rsidP="00184E45">
      <w:pPr>
        <w:pStyle w:val="a4"/>
      </w:pPr>
    </w:p>
    <w:p w14:paraId="0D155ADA" w14:textId="703C5853" w:rsidR="00401B7C" w:rsidRDefault="00401B7C" w:rsidP="00184E45">
      <w:pPr>
        <w:pStyle w:val="a4"/>
      </w:pPr>
    </w:p>
    <w:p w14:paraId="074B11A6" w14:textId="3E102F32" w:rsidR="00401B7C" w:rsidRDefault="00401B7C" w:rsidP="00162A31">
      <w:pPr>
        <w:pStyle w:val="8"/>
        <w:rPr>
          <w:cs/>
        </w:rPr>
      </w:pPr>
      <w:bookmarkStart w:id="136" w:name="_Toc70513846"/>
      <w:bookmarkStart w:id="137" w:name="_Toc71831978"/>
      <w:bookmarkStart w:id="138" w:name="_Toc72265873"/>
      <w:bookmarkStart w:id="139" w:name="_Toc72266185"/>
      <w:bookmarkStart w:id="140" w:name="_Hlk99888311"/>
      <w:r>
        <w:rPr>
          <w:rFonts w:hint="cs"/>
          <w:cs/>
        </w:rPr>
        <w:t>ภาพแสดงการออกแบบหน้าจอ หน้าเข้าสู่ระบบ</w:t>
      </w:r>
      <w:bookmarkEnd w:id="136"/>
      <w:bookmarkEnd w:id="137"/>
      <w:bookmarkEnd w:id="138"/>
      <w:bookmarkEnd w:id="139"/>
    </w:p>
    <w:bookmarkEnd w:id="140"/>
    <w:p w14:paraId="65F0C679" w14:textId="77777777" w:rsidR="00401B7C" w:rsidRPr="000822DD" w:rsidRDefault="00401B7C" w:rsidP="00401B7C"/>
    <w:p w14:paraId="36DACBB6" w14:textId="77777777" w:rsidR="00401B7C" w:rsidRPr="001F2B5F" w:rsidRDefault="00401B7C" w:rsidP="00401B7C">
      <w:pPr>
        <w:rPr>
          <w:cs/>
        </w:rPr>
      </w:pPr>
    </w:p>
    <w:p w14:paraId="02C5CEA0" w14:textId="77777777" w:rsidR="00401B7C" w:rsidRDefault="00401B7C" w:rsidP="00401B7C">
      <w:pPr>
        <w:pStyle w:val="4"/>
      </w:pPr>
      <w:r>
        <w:rPr>
          <w:rFonts w:hint="cs"/>
          <w:cs/>
        </w:rPr>
        <w:lastRenderedPageBreak/>
        <w:t>ออกแบบหน้าจอส่วนของผู้ดูแลระบบ</w:t>
      </w:r>
    </w:p>
    <w:p w14:paraId="79948ADE" w14:textId="070690E3" w:rsidR="00401B7C" w:rsidRDefault="00BA583C" w:rsidP="00B07300">
      <w:pPr>
        <w:pStyle w:val="5"/>
      </w:pPr>
      <w:r>
        <w:rPr>
          <w:rFonts w:hint="cs"/>
          <w:cs/>
        </w:rPr>
        <w:t xml:space="preserve">หน้าแสดง </w:t>
      </w:r>
      <w:r>
        <w:t>Drawer</w:t>
      </w:r>
      <w:r w:rsidR="00401B7C">
        <w:rPr>
          <w:rFonts w:hint="cs"/>
          <w:cs/>
        </w:rPr>
        <w:t xml:space="preserve"> (ผู้ดูแลระบบ)</w:t>
      </w:r>
      <w:r w:rsidR="00E3685F">
        <w:t xml:space="preserve"> </w:t>
      </w:r>
      <w:r w:rsidR="00E3685F">
        <w:rPr>
          <w:rFonts w:hint="cs"/>
          <w:cs/>
        </w:rPr>
        <w:t>แสดง</w:t>
      </w:r>
      <w:r w:rsidR="00420C94">
        <w:rPr>
          <w:rFonts w:hint="cs"/>
          <w:cs/>
        </w:rPr>
        <w:t>ตัวเลือกของแต่ละหน้า</w:t>
      </w:r>
    </w:p>
    <w:p w14:paraId="52A05013" w14:textId="1F34B1A3" w:rsidR="00401B7C" w:rsidRDefault="003D200C" w:rsidP="006A6F39">
      <w:pPr>
        <w:pStyle w:val="a4"/>
        <w:jc w:val="center"/>
        <w:rPr>
          <w:cs/>
        </w:rPr>
      </w:pPr>
      <w:r w:rsidRPr="003D200C">
        <w:rPr>
          <w:noProof/>
          <w:cs/>
        </w:rPr>
        <w:drawing>
          <wp:inline distT="0" distB="0" distL="0" distR="0" wp14:anchorId="438F6CA4" wp14:editId="4D07ACBB">
            <wp:extent cx="1371337" cy="3000875"/>
            <wp:effectExtent l="0" t="0" r="63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91947" cy="30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C92F" w14:textId="416FCDF4" w:rsidR="00401B7C" w:rsidRDefault="00EF2F60" w:rsidP="00162A31">
      <w:pPr>
        <w:pStyle w:val="8"/>
      </w:pPr>
      <w:bookmarkStart w:id="141" w:name="_Toc70513849"/>
      <w:bookmarkStart w:id="142" w:name="_Toc71831981"/>
      <w:bookmarkStart w:id="143" w:name="_Toc72265876"/>
      <w:bookmarkStart w:id="144" w:name="_Toc72266188"/>
      <w:r>
        <w:rPr>
          <w:rFonts w:hint="cs"/>
          <w:cs/>
        </w:rPr>
        <w:t>ภาพแสดง</w:t>
      </w:r>
      <w:r w:rsidR="008C11BB">
        <w:rPr>
          <w:rFonts w:hint="cs"/>
          <w:cs/>
        </w:rPr>
        <w:t xml:space="preserve">การออกแบบหน้าจอ </w:t>
      </w:r>
      <w:proofErr w:type="spellStart"/>
      <w:r w:rsidR="00420C94" w:rsidRPr="00420C94">
        <w:rPr>
          <w:cs/>
        </w:rPr>
        <w:t>แท็บ</w:t>
      </w:r>
      <w:proofErr w:type="spellEnd"/>
      <w:r w:rsidR="00420C94" w:rsidRPr="00420C94">
        <w:rPr>
          <w:cs/>
        </w:rPr>
        <w:t xml:space="preserve">ข้าง (ผู้ดูแลระบบ) </w:t>
      </w:r>
      <w:bookmarkEnd w:id="141"/>
      <w:bookmarkEnd w:id="142"/>
      <w:bookmarkEnd w:id="143"/>
      <w:bookmarkEnd w:id="144"/>
    </w:p>
    <w:p w14:paraId="302EF993" w14:textId="70399FBC" w:rsidR="00401B7C" w:rsidRPr="00E3685F" w:rsidRDefault="00401B7C" w:rsidP="00B07300">
      <w:pPr>
        <w:pStyle w:val="5"/>
        <w:rPr>
          <w:w w:val="95"/>
        </w:rPr>
      </w:pPr>
      <w:r>
        <w:rPr>
          <w:rFonts w:hint="cs"/>
          <w:cs/>
        </w:rPr>
        <w:t>หน้</w:t>
      </w:r>
      <w:r w:rsidR="000958D2">
        <w:rPr>
          <w:rFonts w:hint="cs"/>
          <w:cs/>
        </w:rPr>
        <w:t>า</w:t>
      </w:r>
      <w:r w:rsidR="00420C94">
        <w:rPr>
          <w:rFonts w:hint="cs"/>
          <w:cs/>
        </w:rPr>
        <w:t>ลบคู่มือป้องกันโควิด</w:t>
      </w:r>
      <w:r w:rsidR="00420C94">
        <w:rPr>
          <w:w w:val="95"/>
        </w:rPr>
        <w:t xml:space="preserve"> </w:t>
      </w:r>
      <w:r w:rsidR="00420C94">
        <w:rPr>
          <w:rFonts w:hint="cs"/>
          <w:w w:val="95"/>
          <w:cs/>
        </w:rPr>
        <w:t>ประกอบด้วยปุ่มลบคู่มือโควิด</w:t>
      </w:r>
    </w:p>
    <w:p w14:paraId="15294CA7" w14:textId="0150619B" w:rsidR="00401B7C" w:rsidRDefault="001F609D" w:rsidP="006A6F39">
      <w:pPr>
        <w:pStyle w:val="a4"/>
        <w:jc w:val="center"/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03BD1536" wp14:editId="345E0A37">
            <wp:extent cx="1402869" cy="3035498"/>
            <wp:effectExtent l="0" t="0" r="6985" b="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CovidApp (3)_page-0004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1876" cy="30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6ABF" w14:textId="172C3948" w:rsidR="00401B7C" w:rsidRDefault="00401B7C" w:rsidP="00162A31">
      <w:pPr>
        <w:pStyle w:val="8"/>
      </w:pPr>
      <w:bookmarkStart w:id="145" w:name="_Toc70513850"/>
      <w:bookmarkStart w:id="146" w:name="_Toc71831982"/>
      <w:bookmarkStart w:id="147" w:name="_Toc72265877"/>
      <w:bookmarkStart w:id="148" w:name="_Toc72266189"/>
      <w:r>
        <w:rPr>
          <w:rFonts w:hint="cs"/>
          <w:cs/>
        </w:rPr>
        <w:t>ภาพแสดง</w:t>
      </w:r>
      <w:bookmarkEnd w:id="145"/>
      <w:bookmarkEnd w:id="146"/>
      <w:bookmarkEnd w:id="147"/>
      <w:bookmarkEnd w:id="148"/>
      <w:r w:rsidR="008C11BB">
        <w:rPr>
          <w:rFonts w:hint="cs"/>
          <w:cs/>
        </w:rPr>
        <w:t xml:space="preserve">การออกแบบหน้าจอ </w:t>
      </w:r>
      <w:r w:rsidR="00420C94">
        <w:rPr>
          <w:rFonts w:hint="cs"/>
          <w:cs/>
        </w:rPr>
        <w:t>หน้าลบคู่มือป้องกันโควิด</w:t>
      </w:r>
    </w:p>
    <w:p w14:paraId="6302178C" w14:textId="77777777" w:rsidR="00401B7C" w:rsidRPr="001F2B5F" w:rsidRDefault="00401B7C" w:rsidP="00401B7C"/>
    <w:p w14:paraId="624E40EE" w14:textId="0F116288" w:rsidR="00401B7C" w:rsidRPr="006F066F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420C94">
        <w:rPr>
          <w:rFonts w:hint="cs"/>
          <w:cs/>
        </w:rPr>
        <w:t>ลบคู่มือการกักตัว</w:t>
      </w:r>
      <w:r w:rsidR="00E3685F">
        <w:t xml:space="preserve"> </w:t>
      </w:r>
      <w:r w:rsidR="00E3685F">
        <w:rPr>
          <w:rFonts w:hint="cs"/>
          <w:cs/>
        </w:rPr>
        <w:t>ประกอบด้วย</w:t>
      </w:r>
      <w:r w:rsidR="00420C94">
        <w:rPr>
          <w:rFonts w:hint="cs"/>
          <w:cs/>
        </w:rPr>
        <w:t>ปุ่มลบคู่มือการกักตัว</w:t>
      </w:r>
    </w:p>
    <w:p w14:paraId="6F1DD9F4" w14:textId="073F12F6" w:rsidR="00401B7C" w:rsidRDefault="001F609D" w:rsidP="006A6F39">
      <w:pPr>
        <w:pStyle w:val="a4"/>
        <w:jc w:val="center"/>
      </w:pPr>
      <w:r>
        <w:rPr>
          <w:noProof/>
        </w:rPr>
        <w:drawing>
          <wp:inline distT="0" distB="0" distL="0" distR="0" wp14:anchorId="19C710E1" wp14:editId="2F7E8604">
            <wp:extent cx="1686910" cy="3650099"/>
            <wp:effectExtent l="0" t="0" r="8890" b="762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ovidApp (3)_page-0006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762" cy="36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4A44" w14:textId="169E40A5" w:rsidR="00401B7C" w:rsidRPr="006F066F" w:rsidRDefault="00401B7C" w:rsidP="00162A31">
      <w:pPr>
        <w:pStyle w:val="8"/>
      </w:pPr>
      <w:bookmarkStart w:id="149" w:name="_Toc70513851"/>
      <w:bookmarkStart w:id="150" w:name="_Toc71831983"/>
      <w:bookmarkStart w:id="151" w:name="_Toc72265878"/>
      <w:bookmarkStart w:id="152" w:name="_Toc72266190"/>
      <w:r>
        <w:rPr>
          <w:rFonts w:hint="cs"/>
          <w:cs/>
        </w:rPr>
        <w:t>ภาพแสด</w:t>
      </w:r>
      <w:bookmarkEnd w:id="149"/>
      <w:bookmarkEnd w:id="150"/>
      <w:bookmarkEnd w:id="151"/>
      <w:bookmarkEnd w:id="152"/>
      <w:r w:rsidR="00420C94">
        <w:rPr>
          <w:rFonts w:hint="cs"/>
          <w:cs/>
        </w:rPr>
        <w:t>ง</w:t>
      </w:r>
      <w:r w:rsidR="008C11BB">
        <w:rPr>
          <w:rFonts w:hint="cs"/>
          <w:cs/>
        </w:rPr>
        <w:t xml:space="preserve">การออกแบบหน้าจอ </w:t>
      </w:r>
      <w:r w:rsidR="00420C94">
        <w:rPr>
          <w:rFonts w:hint="cs"/>
          <w:cs/>
        </w:rPr>
        <w:t>หน้าลบคู่มือการกักตัว</w:t>
      </w:r>
    </w:p>
    <w:p w14:paraId="021110D0" w14:textId="354A75F1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420C94">
        <w:rPr>
          <w:rFonts w:hint="cs"/>
          <w:cs/>
        </w:rPr>
        <w:t>แสดงสถานที่ตรวจเชื้อ</w:t>
      </w:r>
      <w:r w:rsidR="00E3685F">
        <w:t xml:space="preserve"> </w:t>
      </w:r>
      <w:r w:rsidR="00E3685F">
        <w:rPr>
          <w:rFonts w:hint="cs"/>
          <w:cs/>
        </w:rPr>
        <w:t>คือการ</w:t>
      </w:r>
      <w:r w:rsidR="00420C94">
        <w:rPr>
          <w:rFonts w:hint="cs"/>
          <w:cs/>
        </w:rPr>
        <w:t>แสดงสถานที่ตรวจเชื้อที่อยู่ใกล้</w:t>
      </w:r>
    </w:p>
    <w:p w14:paraId="63BEA393" w14:textId="13596233" w:rsidR="00401B7C" w:rsidRDefault="001F609D" w:rsidP="006A6F39">
      <w:pPr>
        <w:pStyle w:val="a4"/>
        <w:jc w:val="center"/>
      </w:pPr>
      <w:r>
        <w:rPr>
          <w:noProof/>
        </w:rPr>
        <w:drawing>
          <wp:inline distT="0" distB="0" distL="0" distR="0" wp14:anchorId="671909C1" wp14:editId="2F5FBD6E">
            <wp:extent cx="1296926" cy="2806262"/>
            <wp:effectExtent l="0" t="0" r="0" b="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ovidApp (3)_page-0015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017" cy="282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1819" w14:textId="5022CA57" w:rsidR="00401B7C" w:rsidRDefault="00401B7C" w:rsidP="00162A31">
      <w:pPr>
        <w:pStyle w:val="8"/>
      </w:pPr>
      <w:bookmarkStart w:id="153" w:name="_Toc70513852"/>
      <w:bookmarkStart w:id="154" w:name="_Toc71831984"/>
      <w:bookmarkStart w:id="155" w:name="_Toc72265879"/>
      <w:bookmarkStart w:id="156" w:name="_Toc72266191"/>
      <w:r>
        <w:rPr>
          <w:rFonts w:hint="cs"/>
          <w:cs/>
        </w:rPr>
        <w:t>ภาพแสดง</w:t>
      </w:r>
      <w:bookmarkEnd w:id="153"/>
      <w:bookmarkEnd w:id="154"/>
      <w:bookmarkEnd w:id="155"/>
      <w:bookmarkEnd w:id="156"/>
      <w:r w:rsidR="008C11BB">
        <w:rPr>
          <w:rFonts w:hint="cs"/>
          <w:cs/>
        </w:rPr>
        <w:t xml:space="preserve">การออกแบบหน้าจอ </w:t>
      </w:r>
      <w:r w:rsidR="00420C94">
        <w:rPr>
          <w:rFonts w:hint="cs"/>
          <w:cs/>
        </w:rPr>
        <w:t>สถานที่ตรวจเชื้อ</w:t>
      </w:r>
    </w:p>
    <w:p w14:paraId="50272B75" w14:textId="77777777" w:rsidR="00401B7C" w:rsidRPr="001F2B5F" w:rsidRDefault="00401B7C" w:rsidP="00401B7C"/>
    <w:p w14:paraId="09BB0013" w14:textId="0ADA82AF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420C94">
        <w:rPr>
          <w:rFonts w:hint="cs"/>
          <w:cs/>
        </w:rPr>
        <w:t>แสดงโรงพยาบาลที่อยู่ใกล้ คือจะแสดงหน้าโรงพยาบาลที่อยู่ใกล้</w:t>
      </w:r>
    </w:p>
    <w:p w14:paraId="65FE80D6" w14:textId="1F1EC9F5" w:rsidR="00401B7C" w:rsidRDefault="00C03136" w:rsidP="006A6F39">
      <w:pPr>
        <w:pStyle w:val="a4"/>
        <w:jc w:val="center"/>
      </w:pPr>
      <w:r>
        <w:rPr>
          <w:noProof/>
        </w:rPr>
        <w:drawing>
          <wp:inline distT="0" distB="0" distL="0" distR="0" wp14:anchorId="7B368355" wp14:editId="0BB64CFA">
            <wp:extent cx="1340069" cy="2899613"/>
            <wp:effectExtent l="0" t="0" r="0" b="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ovidApp (3)_page-0025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49" cy="29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8AD3" w14:textId="61B9419F" w:rsidR="00401B7C" w:rsidRPr="006F066F" w:rsidRDefault="00401B7C" w:rsidP="00162A31">
      <w:pPr>
        <w:pStyle w:val="8"/>
      </w:pPr>
      <w:bookmarkStart w:id="157" w:name="_Toc70513853"/>
      <w:bookmarkStart w:id="158" w:name="_Toc71831985"/>
      <w:bookmarkStart w:id="159" w:name="_Toc72265880"/>
      <w:bookmarkStart w:id="160" w:name="_Toc72266192"/>
      <w:r>
        <w:rPr>
          <w:rFonts w:hint="cs"/>
          <w:cs/>
        </w:rPr>
        <w:t>ภาพแสดง</w:t>
      </w:r>
      <w:bookmarkEnd w:id="157"/>
      <w:bookmarkEnd w:id="158"/>
      <w:bookmarkEnd w:id="159"/>
      <w:bookmarkEnd w:id="160"/>
      <w:r w:rsidR="008C11BB">
        <w:rPr>
          <w:rFonts w:hint="cs"/>
          <w:cs/>
        </w:rPr>
        <w:t xml:space="preserve">การออกแบบหน้าจอ </w:t>
      </w:r>
      <w:r w:rsidR="00420C94">
        <w:rPr>
          <w:rFonts w:hint="cs"/>
          <w:cs/>
        </w:rPr>
        <w:t>โรงพยาบาลที่อยู่ใกล้</w:t>
      </w:r>
    </w:p>
    <w:p w14:paraId="2357AEE0" w14:textId="2B014E5A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8541A9">
        <w:rPr>
          <w:rFonts w:hint="cs"/>
          <w:cs/>
        </w:rPr>
        <w:t>ลบประชาสัมพันธ์ ประกอบด้วยปุ่มลบประชา</w:t>
      </w:r>
      <w:proofErr w:type="spellStart"/>
      <w:r w:rsidR="008541A9">
        <w:rPr>
          <w:rFonts w:hint="cs"/>
          <w:cs/>
        </w:rPr>
        <w:t>สัมพัธ์</w:t>
      </w:r>
      <w:proofErr w:type="spellEnd"/>
      <w:r w:rsidR="008541A9">
        <w:rPr>
          <w:rFonts w:hint="cs"/>
          <w:cs/>
        </w:rPr>
        <w:t>โควิด</w:t>
      </w:r>
    </w:p>
    <w:p w14:paraId="75DC8257" w14:textId="75E1B037" w:rsidR="00401B7C" w:rsidRDefault="00C03136" w:rsidP="006A6F39">
      <w:pPr>
        <w:pStyle w:val="a4"/>
        <w:jc w:val="center"/>
      </w:pPr>
      <w:r w:rsidRPr="00C03136">
        <w:rPr>
          <w:noProof/>
        </w:rPr>
        <w:drawing>
          <wp:inline distT="0" distB="0" distL="0" distR="0" wp14:anchorId="6E3217ED" wp14:editId="50145A2A">
            <wp:extent cx="1513490" cy="3183933"/>
            <wp:effectExtent l="0" t="0" r="0" b="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739" b="1734"/>
                    <a:stretch/>
                  </pic:blipFill>
                  <pic:spPr bwMode="auto">
                    <a:xfrm>
                      <a:off x="0" y="0"/>
                      <a:ext cx="1524749" cy="320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41F0" w14:textId="1B175EAF" w:rsidR="00401B7C" w:rsidRDefault="00401B7C" w:rsidP="00162A31">
      <w:pPr>
        <w:pStyle w:val="8"/>
      </w:pPr>
      <w:bookmarkStart w:id="161" w:name="_Toc70513854"/>
      <w:bookmarkStart w:id="162" w:name="_Toc71831986"/>
      <w:bookmarkStart w:id="163" w:name="_Toc72265881"/>
      <w:bookmarkStart w:id="164" w:name="_Toc72266193"/>
      <w:r>
        <w:rPr>
          <w:rFonts w:hint="cs"/>
          <w:cs/>
        </w:rPr>
        <w:t>ภาพแสดง</w:t>
      </w:r>
      <w:bookmarkEnd w:id="161"/>
      <w:bookmarkEnd w:id="162"/>
      <w:bookmarkEnd w:id="163"/>
      <w:bookmarkEnd w:id="164"/>
      <w:r w:rsidR="008C11BB">
        <w:rPr>
          <w:rFonts w:hint="cs"/>
          <w:cs/>
        </w:rPr>
        <w:t xml:space="preserve">การออกแบบหน้าจอ </w:t>
      </w:r>
      <w:r w:rsidR="008541A9">
        <w:rPr>
          <w:rFonts w:hint="cs"/>
          <w:cs/>
        </w:rPr>
        <w:t>หน้าลบประชาสัมพันธ์</w:t>
      </w:r>
    </w:p>
    <w:p w14:paraId="0F6B7622" w14:textId="77777777" w:rsidR="00C03136" w:rsidRPr="00C03136" w:rsidRDefault="00C03136" w:rsidP="00C03136"/>
    <w:p w14:paraId="24CB5142" w14:textId="77777777" w:rsidR="00401B7C" w:rsidRPr="001F2B5F" w:rsidRDefault="00401B7C" w:rsidP="00401B7C"/>
    <w:p w14:paraId="26F905E1" w14:textId="52D6196C" w:rsidR="00401B7C" w:rsidRDefault="00420C94" w:rsidP="00B07300">
      <w:pPr>
        <w:pStyle w:val="5"/>
      </w:pPr>
      <w:r w:rsidRPr="00420C94">
        <w:rPr>
          <w:cs/>
        </w:rPr>
        <w:lastRenderedPageBreak/>
        <w:t>หน้าแรก (ผู้ดูแลระบบ) แสดงข้อมูลสถานะของนักศึกษา</w:t>
      </w:r>
      <w:r w:rsidR="00EF2F60">
        <w:rPr>
          <w:rFonts w:hint="cs"/>
          <w:cs/>
        </w:rPr>
        <w:t>ทั้งหมด</w:t>
      </w:r>
    </w:p>
    <w:p w14:paraId="3A63455B" w14:textId="79BA3366" w:rsidR="00401B7C" w:rsidRDefault="0027612F" w:rsidP="006A6F39">
      <w:pPr>
        <w:pStyle w:val="a4"/>
        <w:jc w:val="center"/>
      </w:pPr>
      <w:r>
        <w:rPr>
          <w:noProof/>
        </w:rPr>
        <w:drawing>
          <wp:inline distT="0" distB="0" distL="0" distR="0" wp14:anchorId="7752BEA5" wp14:editId="3C68C40A">
            <wp:extent cx="1479079" cy="3200400"/>
            <wp:effectExtent l="0" t="0" r="6985" b="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ovidApp (3)_page-0008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713" cy="32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BE1" w14:textId="6A9824F5" w:rsidR="00401B7C" w:rsidRPr="001F2B5F" w:rsidRDefault="00401B7C" w:rsidP="00162A31">
      <w:pPr>
        <w:pStyle w:val="8"/>
        <w:rPr>
          <w:cs/>
        </w:rPr>
      </w:pPr>
      <w:bookmarkStart w:id="165" w:name="_Toc70513855"/>
      <w:bookmarkStart w:id="166" w:name="_Toc71831987"/>
      <w:bookmarkStart w:id="167" w:name="_Toc72265882"/>
      <w:bookmarkStart w:id="168" w:name="_Toc72266194"/>
      <w:r>
        <w:rPr>
          <w:rFonts w:hint="cs"/>
          <w:cs/>
        </w:rPr>
        <w:t>ภาพแสดง</w:t>
      </w:r>
      <w:bookmarkEnd w:id="165"/>
      <w:bookmarkEnd w:id="166"/>
      <w:bookmarkEnd w:id="167"/>
      <w:bookmarkEnd w:id="168"/>
      <w:r w:rsidR="008C11BB">
        <w:rPr>
          <w:rFonts w:hint="cs"/>
          <w:cs/>
        </w:rPr>
        <w:t xml:space="preserve">การออกแบบหน้าจอ </w:t>
      </w:r>
      <w:r w:rsidR="008541A9">
        <w:rPr>
          <w:rFonts w:hint="cs"/>
          <w:cs/>
        </w:rPr>
        <w:t>ข้อมูลสถานะของนักศึกษาทั้งหมด</w:t>
      </w:r>
    </w:p>
    <w:p w14:paraId="7ECAE5B7" w14:textId="666F5DBE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8541A9">
        <w:rPr>
          <w:rFonts w:hint="cs"/>
          <w:cs/>
        </w:rPr>
        <w:t>แสดงตำแหน่งนักศึกษา คือจะแสดงตำแหน่งของนักศึกษาทั้งหมด</w:t>
      </w:r>
    </w:p>
    <w:p w14:paraId="48DB9969" w14:textId="0F5833AB" w:rsidR="00401B7C" w:rsidRDefault="0027612F" w:rsidP="006A6F39">
      <w:pPr>
        <w:pStyle w:val="a4"/>
        <w:jc w:val="center"/>
      </w:pPr>
      <w:r>
        <w:rPr>
          <w:noProof/>
        </w:rPr>
        <w:drawing>
          <wp:inline distT="0" distB="0" distL="0" distR="0" wp14:anchorId="505B8758" wp14:editId="62641EEC">
            <wp:extent cx="1481959" cy="3206632"/>
            <wp:effectExtent l="0" t="0" r="4445" b="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ovidApp (3)_page-0017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2" cy="32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3BC5" w14:textId="39014148" w:rsidR="00401B7C" w:rsidRDefault="00401B7C" w:rsidP="00162A31">
      <w:pPr>
        <w:pStyle w:val="8"/>
      </w:pPr>
      <w:bookmarkStart w:id="169" w:name="_Toc70513856"/>
      <w:bookmarkStart w:id="170" w:name="_Toc71831988"/>
      <w:bookmarkStart w:id="171" w:name="_Toc72265883"/>
      <w:bookmarkStart w:id="172" w:name="_Toc72266195"/>
      <w:r>
        <w:rPr>
          <w:rFonts w:hint="cs"/>
          <w:cs/>
        </w:rPr>
        <w:t>ภา</w:t>
      </w:r>
      <w:bookmarkEnd w:id="169"/>
      <w:bookmarkEnd w:id="170"/>
      <w:bookmarkEnd w:id="171"/>
      <w:bookmarkEnd w:id="172"/>
      <w:r w:rsidR="008C11BB">
        <w:rPr>
          <w:rFonts w:hint="cs"/>
          <w:cs/>
        </w:rPr>
        <w:t>พ</w:t>
      </w:r>
      <w:r w:rsidR="008541A9" w:rsidRPr="008541A9">
        <w:rPr>
          <w:cs/>
        </w:rPr>
        <w:t>แสดง</w:t>
      </w:r>
      <w:r w:rsidR="008C11BB">
        <w:rPr>
          <w:rFonts w:hint="cs"/>
          <w:cs/>
        </w:rPr>
        <w:t xml:space="preserve">การออกแบบหน้าจอ </w:t>
      </w:r>
      <w:r w:rsidR="008541A9" w:rsidRPr="008541A9">
        <w:rPr>
          <w:cs/>
        </w:rPr>
        <w:t>ตำแหน่งนักศึกษา</w:t>
      </w:r>
    </w:p>
    <w:p w14:paraId="3096BA40" w14:textId="77777777" w:rsidR="00401B7C" w:rsidRPr="001F2B5F" w:rsidRDefault="00401B7C" w:rsidP="00401B7C"/>
    <w:p w14:paraId="2174003E" w14:textId="32DA71EE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หน้าเพิ่ม</w:t>
      </w:r>
      <w:r w:rsidR="008541A9">
        <w:rPr>
          <w:rFonts w:hint="cs"/>
          <w:cs/>
        </w:rPr>
        <w:t>เอกสาร ประกอบด้วยการเลือกประเภทไฟล์และปุ่มอัปโหลด</w:t>
      </w:r>
    </w:p>
    <w:p w14:paraId="7A3A1FF0" w14:textId="1B72F533" w:rsidR="00401B7C" w:rsidRPr="00542413" w:rsidRDefault="0027612F" w:rsidP="006A6F39">
      <w:pPr>
        <w:pStyle w:val="a4"/>
        <w:jc w:val="center"/>
      </w:pPr>
      <w:r>
        <w:rPr>
          <w:noProof/>
        </w:rPr>
        <w:drawing>
          <wp:inline distT="0" distB="0" distL="0" distR="0" wp14:anchorId="243569CA" wp14:editId="30283011">
            <wp:extent cx="1326072" cy="2869324"/>
            <wp:effectExtent l="0" t="0" r="7620" b="762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ovidApp (3)_page-0030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691" cy="28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3D17" w14:textId="69CEAC7C" w:rsidR="00401B7C" w:rsidRPr="004A3089" w:rsidRDefault="00401B7C" w:rsidP="00162A31">
      <w:pPr>
        <w:pStyle w:val="8"/>
      </w:pPr>
      <w:bookmarkStart w:id="173" w:name="_Toc70513857"/>
      <w:bookmarkStart w:id="174" w:name="_Toc71831989"/>
      <w:bookmarkStart w:id="175" w:name="_Toc72265884"/>
      <w:bookmarkStart w:id="176" w:name="_Toc72266196"/>
      <w:r>
        <w:rPr>
          <w:rFonts w:hint="cs"/>
          <w:cs/>
        </w:rPr>
        <w:t>ภาพแสดง</w:t>
      </w:r>
      <w:bookmarkEnd w:id="173"/>
      <w:bookmarkEnd w:id="174"/>
      <w:bookmarkEnd w:id="175"/>
      <w:bookmarkEnd w:id="176"/>
      <w:r w:rsidR="008C11BB">
        <w:rPr>
          <w:rFonts w:hint="cs"/>
          <w:cs/>
        </w:rPr>
        <w:t xml:space="preserve">การออกแบบหน้าจอ </w:t>
      </w:r>
      <w:r w:rsidR="008541A9">
        <w:rPr>
          <w:rFonts w:hint="cs"/>
          <w:cs/>
        </w:rPr>
        <w:t>หน้าเพิ่มเอกสาร</w:t>
      </w:r>
    </w:p>
    <w:p w14:paraId="427C5B6B" w14:textId="18ED7FCF" w:rsidR="00401B7C" w:rsidRDefault="00401B7C" w:rsidP="00B07300">
      <w:pPr>
        <w:pStyle w:val="5"/>
      </w:pPr>
      <w:r>
        <w:rPr>
          <w:rFonts w:hint="cs"/>
          <w:cs/>
        </w:rPr>
        <w:t>หน้</w:t>
      </w:r>
      <w:r w:rsidR="008541A9">
        <w:rPr>
          <w:rFonts w:hint="cs"/>
          <w:cs/>
        </w:rPr>
        <w:t>ายืนยันการเปลี่ยนสถานะของนักศึกษา ประกอบด้วยปุ่มยืนยันสถานะ</w:t>
      </w:r>
    </w:p>
    <w:p w14:paraId="1AE83AF3" w14:textId="77777777" w:rsidR="008541A9" w:rsidRDefault="0027612F" w:rsidP="006A6F39">
      <w:pPr>
        <w:pStyle w:val="a4"/>
        <w:jc w:val="center"/>
      </w:pPr>
      <w:r>
        <w:rPr>
          <w:noProof/>
        </w:rPr>
        <w:drawing>
          <wp:inline distT="0" distB="0" distL="0" distR="0" wp14:anchorId="4FCD7A27" wp14:editId="151639D2">
            <wp:extent cx="1545111" cy="3343275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CovidApp (3)_page-0034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261" cy="33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7" w:name="_Toc70513858"/>
      <w:bookmarkStart w:id="178" w:name="_Toc71831990"/>
      <w:bookmarkStart w:id="179" w:name="_Toc72265885"/>
      <w:bookmarkStart w:id="180" w:name="_Toc72266197"/>
    </w:p>
    <w:p w14:paraId="27C230BF" w14:textId="795B07FA" w:rsidR="00401B7C" w:rsidRDefault="00401B7C" w:rsidP="00162A31">
      <w:pPr>
        <w:pStyle w:val="8"/>
      </w:pPr>
      <w:r>
        <w:rPr>
          <w:rFonts w:hint="cs"/>
          <w:cs/>
        </w:rPr>
        <w:t>ภาพ</w:t>
      </w:r>
      <w:bookmarkEnd w:id="177"/>
      <w:bookmarkEnd w:id="178"/>
      <w:bookmarkEnd w:id="179"/>
      <w:bookmarkEnd w:id="180"/>
      <w:r w:rsidR="008C11BB">
        <w:rPr>
          <w:rFonts w:hint="cs"/>
          <w:cs/>
        </w:rPr>
        <w:t>การออกแบบหน้าจอ การยืนยันสถานะ</w:t>
      </w:r>
    </w:p>
    <w:p w14:paraId="5B96DBB1" w14:textId="77777777" w:rsidR="008C11BB" w:rsidRPr="008C11BB" w:rsidRDefault="008C11BB" w:rsidP="008C11BB"/>
    <w:p w14:paraId="5FD4CFD3" w14:textId="0293AA5B" w:rsidR="00401B7C" w:rsidRPr="001F2B5F" w:rsidRDefault="00401B7C" w:rsidP="0027612F">
      <w:pPr>
        <w:jc w:val="center"/>
      </w:pPr>
    </w:p>
    <w:p w14:paraId="6137447A" w14:textId="22960EA7" w:rsidR="00401B7C" w:rsidRDefault="008C11BB" w:rsidP="00B07300">
      <w:pPr>
        <w:pStyle w:val="5"/>
      </w:pPr>
      <w:r>
        <w:rPr>
          <w:rFonts w:hint="cs"/>
          <w:cs/>
        </w:rPr>
        <w:t>หน้าแสดงโปรไฟล์ของเจ้าหน้าที่ และสามารถแก้ไขโปรไฟล์ได้</w:t>
      </w:r>
    </w:p>
    <w:p w14:paraId="6997FB2E" w14:textId="71BCD6BC" w:rsidR="00BA583C" w:rsidRDefault="008C11BB" w:rsidP="008C11BB">
      <w:pPr>
        <w:jc w:val="center"/>
      </w:pPr>
      <w:r>
        <w:rPr>
          <w:noProof/>
        </w:rPr>
        <w:drawing>
          <wp:inline distT="0" distB="0" distL="0" distR="0" wp14:anchorId="09A61801" wp14:editId="43F38507">
            <wp:extent cx="1340069" cy="2899614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ovidApp (3)_page-0040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849" cy="29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E1BB" w14:textId="2680CE85" w:rsidR="008C11BB" w:rsidRPr="00BA583C" w:rsidRDefault="008C11BB" w:rsidP="00162A31">
      <w:pPr>
        <w:pStyle w:val="8"/>
      </w:pPr>
      <w:r>
        <w:rPr>
          <w:rFonts w:hint="cs"/>
          <w:cs/>
        </w:rPr>
        <w:t>ภาพการออกแบบหน้าจอ</w:t>
      </w:r>
      <w:r>
        <w:t xml:space="preserve"> </w:t>
      </w:r>
      <w:r>
        <w:rPr>
          <w:rFonts w:hint="cs"/>
          <w:cs/>
        </w:rPr>
        <w:t>หน้าแสดงโปรไฟล์เจ้าหน้าที่</w:t>
      </w:r>
    </w:p>
    <w:p w14:paraId="1061A228" w14:textId="77777777" w:rsidR="00401B7C" w:rsidRDefault="00401B7C" w:rsidP="00401B7C">
      <w:pPr>
        <w:pStyle w:val="4"/>
      </w:pPr>
      <w:r>
        <w:rPr>
          <w:rFonts w:hint="cs"/>
          <w:cs/>
        </w:rPr>
        <w:t>ออกแบบหน้าจอ</w:t>
      </w:r>
      <w:r>
        <w:rPr>
          <w:cs/>
        </w:rPr>
        <w:t>ส่วนของ</w:t>
      </w:r>
      <w:r>
        <w:rPr>
          <w:rFonts w:hint="cs"/>
          <w:cs/>
        </w:rPr>
        <w:t>ผู้ใช้งาน</w:t>
      </w:r>
    </w:p>
    <w:p w14:paraId="0C968591" w14:textId="02EBBCBC" w:rsidR="00401B7C" w:rsidRDefault="00401B7C" w:rsidP="00B07300">
      <w:pPr>
        <w:pStyle w:val="5"/>
      </w:pPr>
      <w:r>
        <w:rPr>
          <w:cs/>
        </w:rPr>
        <w:t xml:space="preserve"> หน้</w:t>
      </w:r>
      <w:r w:rsidR="00BA583C">
        <w:rPr>
          <w:rFonts w:hint="cs"/>
          <w:cs/>
        </w:rPr>
        <w:t xml:space="preserve">าแสดง </w:t>
      </w:r>
      <w:r w:rsidR="00BA583C">
        <w:t>Drawer</w:t>
      </w:r>
      <w:r>
        <w:rPr>
          <w:rFonts w:hint="cs"/>
          <w:cs/>
        </w:rPr>
        <w:t xml:space="preserve"> (ผู้ใช้งาน)</w:t>
      </w:r>
      <w:r w:rsidR="00B07A4F">
        <w:t xml:space="preserve"> </w:t>
      </w:r>
      <w:r w:rsidR="00B07A4F">
        <w:rPr>
          <w:rFonts w:hint="cs"/>
          <w:cs/>
        </w:rPr>
        <w:t>แสด</w:t>
      </w:r>
      <w:r w:rsidR="00BA583C">
        <w:rPr>
          <w:rFonts w:hint="cs"/>
          <w:cs/>
        </w:rPr>
        <w:t>งตัวเลือกสำหรับผู้ใช้งานสถานะปกติ</w:t>
      </w:r>
    </w:p>
    <w:p w14:paraId="058EC586" w14:textId="2BF35539" w:rsidR="00401B7C" w:rsidRDefault="003D200C" w:rsidP="006A6F39">
      <w:pPr>
        <w:pStyle w:val="a4"/>
        <w:jc w:val="center"/>
      </w:pPr>
      <w:r>
        <w:rPr>
          <w:noProof/>
        </w:rPr>
        <w:drawing>
          <wp:inline distT="0" distB="0" distL="0" distR="0" wp14:anchorId="31193596" wp14:editId="5B6CE812">
            <wp:extent cx="1466193" cy="3172517"/>
            <wp:effectExtent l="0" t="0" r="127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vidApp (3)_page-0001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460" cy="32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1D9" w14:textId="4A8ACC84" w:rsidR="00401B7C" w:rsidRDefault="00401B7C" w:rsidP="00162A31">
      <w:pPr>
        <w:pStyle w:val="8"/>
      </w:pPr>
      <w:bookmarkStart w:id="181" w:name="_Toc70513870"/>
      <w:bookmarkStart w:id="182" w:name="_Toc71832002"/>
      <w:bookmarkStart w:id="183" w:name="_Toc72265897"/>
      <w:bookmarkStart w:id="184" w:name="_Toc72266209"/>
      <w:r>
        <w:rPr>
          <w:rFonts w:hint="cs"/>
          <w:cs/>
        </w:rPr>
        <w:lastRenderedPageBreak/>
        <w:t>ภาพแสดง</w:t>
      </w:r>
      <w:r w:rsidR="00BA583C" w:rsidRPr="00BA583C">
        <w:rPr>
          <w:cs/>
        </w:rPr>
        <w:t>ตัวเลือกสำหรับผู้ใช้งานสถานะปกติ</w:t>
      </w:r>
      <w:r>
        <w:rPr>
          <w:rFonts w:hint="cs"/>
          <w:cs/>
        </w:rPr>
        <w:t xml:space="preserve"> (ผู้ใช้งาน</w:t>
      </w:r>
      <w:r w:rsidR="002404FB">
        <w:rPr>
          <w:rFonts w:hint="cs"/>
          <w:cs/>
        </w:rPr>
        <w:t>สถานะปกติ</w:t>
      </w:r>
      <w:r>
        <w:rPr>
          <w:rFonts w:hint="cs"/>
          <w:cs/>
        </w:rPr>
        <w:t>)</w:t>
      </w:r>
      <w:bookmarkEnd w:id="181"/>
      <w:bookmarkEnd w:id="182"/>
      <w:bookmarkEnd w:id="183"/>
      <w:bookmarkEnd w:id="184"/>
    </w:p>
    <w:p w14:paraId="14829634" w14:textId="77777777" w:rsidR="00401B7C" w:rsidRPr="00C53BFB" w:rsidRDefault="00401B7C" w:rsidP="00401B7C">
      <w:pPr>
        <w:rPr>
          <w:cs/>
        </w:rPr>
      </w:pPr>
    </w:p>
    <w:p w14:paraId="70C91098" w14:textId="779A0C6A" w:rsidR="00401B7C" w:rsidRDefault="00401B7C" w:rsidP="00B07300">
      <w:pPr>
        <w:pStyle w:val="5"/>
      </w:pPr>
      <w:r>
        <w:rPr>
          <w:rFonts w:hint="cs"/>
          <w:cs/>
        </w:rPr>
        <w:t>หน้าแสดง</w:t>
      </w:r>
      <w:r w:rsidR="00BA583C">
        <w:rPr>
          <w:rFonts w:hint="cs"/>
          <w:cs/>
        </w:rPr>
        <w:t>คู่มือโควิด</w:t>
      </w:r>
      <w:r w:rsidR="008C11BB">
        <w:rPr>
          <w:rFonts w:hint="cs"/>
          <w:cs/>
        </w:rPr>
        <w:t xml:space="preserve"> สำหรับนักศึกษาสถานะปกติ</w:t>
      </w:r>
    </w:p>
    <w:p w14:paraId="6C8E90E6" w14:textId="06B5373F" w:rsidR="00401B7C" w:rsidRPr="00F361BA" w:rsidRDefault="00D964A1" w:rsidP="006A6F39">
      <w:pPr>
        <w:pStyle w:val="a4"/>
        <w:jc w:val="center"/>
      </w:pPr>
      <w:r>
        <w:rPr>
          <w:noProof/>
        </w:rPr>
        <w:drawing>
          <wp:inline distT="0" distB="0" distL="0" distR="0" wp14:anchorId="71151518" wp14:editId="009A0634">
            <wp:extent cx="1373430" cy="29718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vidApp (3)_page-0003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852" cy="30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C729" w14:textId="2A9D169F" w:rsidR="00401B7C" w:rsidRPr="001F2B5F" w:rsidRDefault="00401B7C" w:rsidP="00162A31">
      <w:pPr>
        <w:pStyle w:val="8"/>
      </w:pPr>
      <w:bookmarkStart w:id="185" w:name="_Toc70513871"/>
      <w:bookmarkStart w:id="186" w:name="_Toc71832003"/>
      <w:bookmarkStart w:id="187" w:name="_Toc72265898"/>
      <w:bookmarkStart w:id="188" w:name="_Toc72266210"/>
      <w:r>
        <w:rPr>
          <w:rFonts w:hint="cs"/>
          <w:cs/>
        </w:rPr>
        <w:t>ภาพแสดงการออกแบบหน้าจอ หน้าแสดง</w:t>
      </w:r>
      <w:bookmarkEnd w:id="185"/>
      <w:bookmarkEnd w:id="186"/>
      <w:bookmarkEnd w:id="187"/>
      <w:bookmarkEnd w:id="188"/>
      <w:r w:rsidR="008C11BB">
        <w:rPr>
          <w:rFonts w:hint="cs"/>
          <w:cs/>
        </w:rPr>
        <w:t>คู่มือโควิด</w:t>
      </w:r>
    </w:p>
    <w:p w14:paraId="733A3041" w14:textId="07600CF1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8C11BB">
        <w:rPr>
          <w:rFonts w:hint="cs"/>
          <w:cs/>
        </w:rPr>
        <w:t>แสดงคู่มือการกักตัว สำหรับนักศึกษาสถานะปกติ</w:t>
      </w:r>
    </w:p>
    <w:p w14:paraId="1A5A2EF1" w14:textId="4213E679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4A3265BE" wp14:editId="025E53E6">
            <wp:extent cx="1413047" cy="3057525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vidApp (3)_page-0007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50" cy="31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9AD0" w14:textId="71585452" w:rsidR="00401B7C" w:rsidRDefault="00401B7C" w:rsidP="00162A31">
      <w:pPr>
        <w:pStyle w:val="8"/>
      </w:pPr>
      <w:bookmarkStart w:id="189" w:name="_Toc70513872"/>
      <w:bookmarkStart w:id="190" w:name="_Toc71832004"/>
      <w:bookmarkStart w:id="191" w:name="_Toc72265899"/>
      <w:bookmarkStart w:id="192" w:name="_Toc72266211"/>
      <w:r>
        <w:rPr>
          <w:rFonts w:hint="cs"/>
          <w:cs/>
        </w:rPr>
        <w:lastRenderedPageBreak/>
        <w:t>ภาพแสดงการออกแบบหน้าจอ ห</w:t>
      </w:r>
      <w:bookmarkEnd w:id="189"/>
      <w:bookmarkEnd w:id="190"/>
      <w:bookmarkEnd w:id="191"/>
      <w:bookmarkEnd w:id="192"/>
      <w:r w:rsidR="008C11BB">
        <w:rPr>
          <w:rFonts w:hint="cs"/>
          <w:cs/>
        </w:rPr>
        <w:t>น้าแสดงคู่มือการกักตัว</w:t>
      </w:r>
      <w:r w:rsidR="002404FB">
        <w:t xml:space="preserve"> </w:t>
      </w:r>
    </w:p>
    <w:p w14:paraId="548AC712" w14:textId="77777777" w:rsidR="00401B7C" w:rsidRPr="00C53BFB" w:rsidRDefault="00401B7C" w:rsidP="00401B7C"/>
    <w:p w14:paraId="6B03EF81" w14:textId="7114A83E" w:rsidR="00401B7C" w:rsidRDefault="00401B7C" w:rsidP="00B07300">
      <w:pPr>
        <w:pStyle w:val="5"/>
      </w:pPr>
      <w:r>
        <w:rPr>
          <w:rFonts w:hint="cs"/>
          <w:cs/>
        </w:rPr>
        <w:t>หน้าแสดง</w:t>
      </w:r>
      <w:r w:rsidR="008C11BB">
        <w:rPr>
          <w:rFonts w:hint="cs"/>
          <w:cs/>
        </w:rPr>
        <w:t>สถานที่ตรวจเชื้อ คือจะแสดงสถานที่ตรวจเชื้อทั้งหมด</w:t>
      </w:r>
    </w:p>
    <w:p w14:paraId="11080C45" w14:textId="39B4387E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51E80454" wp14:editId="0176864B">
            <wp:extent cx="1151204" cy="2490951"/>
            <wp:effectExtent l="0" t="0" r="0" b="508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vidApp (3)_page-0015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81" cy="25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75D3" w14:textId="150BF01F" w:rsidR="00401B7C" w:rsidRPr="001F2B5F" w:rsidRDefault="00401B7C" w:rsidP="00162A31">
      <w:pPr>
        <w:pStyle w:val="8"/>
      </w:pPr>
      <w:bookmarkStart w:id="193" w:name="_Toc70513873"/>
      <w:bookmarkStart w:id="194" w:name="_Toc71832005"/>
      <w:bookmarkStart w:id="195" w:name="_Toc72265900"/>
      <w:bookmarkStart w:id="196" w:name="_Toc72266212"/>
      <w:r>
        <w:rPr>
          <w:rFonts w:hint="cs"/>
          <w:cs/>
        </w:rPr>
        <w:t>ภาพแสดงการออกแบบหน้าจอ หน้าแสดง</w:t>
      </w:r>
      <w:bookmarkEnd w:id="193"/>
      <w:bookmarkEnd w:id="194"/>
      <w:bookmarkEnd w:id="195"/>
      <w:bookmarkEnd w:id="196"/>
      <w:r w:rsidR="008C11BB">
        <w:rPr>
          <w:rFonts w:hint="cs"/>
          <w:cs/>
        </w:rPr>
        <w:t>สถานที่ตรวจเชื้อ</w:t>
      </w:r>
    </w:p>
    <w:p w14:paraId="247419CA" w14:textId="29139A2D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B07A4F">
        <w:rPr>
          <w:rFonts w:hint="cs"/>
          <w:cs/>
        </w:rPr>
        <w:t>แสดงข้อมูล</w:t>
      </w:r>
      <w:r w:rsidR="008C11BB">
        <w:rPr>
          <w:rFonts w:hint="cs"/>
          <w:cs/>
        </w:rPr>
        <w:t>โรงพยาบาลที่อยู่ใกล้ จะแสดงโรงพยาบาลที่อยู่ใกล้</w:t>
      </w:r>
      <w:r w:rsidR="00634675">
        <w:rPr>
          <w:rFonts w:hint="cs"/>
          <w:cs/>
        </w:rPr>
        <w:t>กับนักศึกษา</w:t>
      </w:r>
    </w:p>
    <w:p w14:paraId="150E10DC" w14:textId="190C6930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0C2C0379" wp14:editId="523A5729">
            <wp:extent cx="1371600" cy="2967839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vidApp (3)_page-0025.jp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108" cy="29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7D6B" w14:textId="4BA4F46D" w:rsidR="00401B7C" w:rsidRDefault="00401B7C" w:rsidP="00162A31">
      <w:pPr>
        <w:pStyle w:val="8"/>
      </w:pPr>
      <w:bookmarkStart w:id="197" w:name="_Toc70513874"/>
      <w:bookmarkStart w:id="198" w:name="_Toc71832006"/>
      <w:bookmarkStart w:id="199" w:name="_Toc72265901"/>
      <w:bookmarkStart w:id="200" w:name="_Toc72266213"/>
      <w:r>
        <w:rPr>
          <w:rFonts w:hint="cs"/>
          <w:cs/>
        </w:rPr>
        <w:t xml:space="preserve">ภาพแสดงการออกแบบหน้าจอ </w:t>
      </w:r>
      <w:bookmarkEnd w:id="197"/>
      <w:bookmarkEnd w:id="198"/>
      <w:bookmarkEnd w:id="199"/>
      <w:bookmarkEnd w:id="200"/>
      <w:r w:rsidR="008C11BB">
        <w:rPr>
          <w:rFonts w:hint="cs"/>
          <w:cs/>
        </w:rPr>
        <w:t>หน้าแสดงโรงพยาบาลที่อยู่ใกล้</w:t>
      </w:r>
    </w:p>
    <w:p w14:paraId="1C3D663D" w14:textId="77777777" w:rsidR="00401B7C" w:rsidRPr="00C53BFB" w:rsidRDefault="00401B7C" w:rsidP="00401B7C"/>
    <w:p w14:paraId="7A87E901" w14:textId="0B322E15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8C11BB">
        <w:rPr>
          <w:rFonts w:hint="cs"/>
          <w:cs/>
        </w:rPr>
        <w:t>แสดงประชาสัมพันธ์ของมหาวิทยาลัย</w:t>
      </w:r>
    </w:p>
    <w:p w14:paraId="4B02CA11" w14:textId="7AC0A22F" w:rsidR="00401B7C" w:rsidRPr="00F361BA" w:rsidRDefault="007C1745" w:rsidP="006A6F39">
      <w:pPr>
        <w:pStyle w:val="a4"/>
        <w:jc w:val="center"/>
        <w:rPr>
          <w:cs/>
        </w:rPr>
      </w:pPr>
      <w:r w:rsidRPr="007C1745">
        <w:rPr>
          <w:noProof/>
          <w:cs/>
        </w:rPr>
        <w:drawing>
          <wp:inline distT="0" distB="0" distL="0" distR="0" wp14:anchorId="4B1AD5B1" wp14:editId="424ECE60">
            <wp:extent cx="1182413" cy="2586529"/>
            <wp:effectExtent l="0" t="0" r="0" b="44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99095" cy="26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E02" w14:textId="16F8272A" w:rsidR="00401B7C" w:rsidRPr="001F2B5F" w:rsidRDefault="00401B7C" w:rsidP="00162A31">
      <w:pPr>
        <w:pStyle w:val="8"/>
      </w:pPr>
      <w:bookmarkStart w:id="201" w:name="_Toc70513875"/>
      <w:bookmarkStart w:id="202" w:name="_Toc71832007"/>
      <w:bookmarkStart w:id="203" w:name="_Toc72265902"/>
      <w:bookmarkStart w:id="204" w:name="_Toc72266214"/>
      <w:r>
        <w:rPr>
          <w:rFonts w:hint="cs"/>
          <w:cs/>
        </w:rPr>
        <w:t xml:space="preserve">ภาพแสดงการออกแบบหน้าจอ </w:t>
      </w:r>
      <w:bookmarkEnd w:id="201"/>
      <w:bookmarkEnd w:id="202"/>
      <w:bookmarkEnd w:id="203"/>
      <w:bookmarkEnd w:id="204"/>
      <w:r w:rsidR="002404FB">
        <w:rPr>
          <w:rFonts w:hint="cs"/>
          <w:cs/>
        </w:rPr>
        <w:t>หน้าประชาสัมพันธ์</w:t>
      </w:r>
    </w:p>
    <w:p w14:paraId="640208C7" w14:textId="0C58DB18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2404FB">
        <w:rPr>
          <w:rFonts w:hint="cs"/>
          <w:cs/>
        </w:rPr>
        <w:t xml:space="preserve">แรกของผู้ใช้งาน ประกอบด้วยสถานการณ์โควิด </w:t>
      </w:r>
      <w:r w:rsidR="002404FB">
        <w:t xml:space="preserve">19 </w:t>
      </w:r>
      <w:r w:rsidR="002404FB">
        <w:rPr>
          <w:rFonts w:hint="cs"/>
          <w:cs/>
        </w:rPr>
        <w:t>ประจำวัน</w:t>
      </w:r>
    </w:p>
    <w:p w14:paraId="3D17A345" w14:textId="6BD6C4AC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2943DEF7" wp14:editId="20EA0CE1">
            <wp:extent cx="1267783" cy="2743200"/>
            <wp:effectExtent l="0" t="0" r="889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vidApp (3)_page-0009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123" cy="275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53E6" w14:textId="2834B7B1" w:rsidR="00401B7C" w:rsidRDefault="00401B7C" w:rsidP="00162A31">
      <w:pPr>
        <w:pStyle w:val="8"/>
      </w:pPr>
      <w:bookmarkStart w:id="205" w:name="_Toc70513876"/>
      <w:bookmarkStart w:id="206" w:name="_Toc71832008"/>
      <w:bookmarkStart w:id="207" w:name="_Toc72265903"/>
      <w:bookmarkStart w:id="208" w:name="_Toc72266215"/>
      <w:r>
        <w:rPr>
          <w:rFonts w:hint="cs"/>
          <w:cs/>
        </w:rPr>
        <w:t xml:space="preserve">ภาพแสดงการออกแบบหน้าจอ </w:t>
      </w:r>
      <w:bookmarkEnd w:id="205"/>
      <w:bookmarkEnd w:id="206"/>
      <w:bookmarkEnd w:id="207"/>
      <w:bookmarkEnd w:id="208"/>
      <w:r w:rsidR="002404FB">
        <w:rPr>
          <w:rFonts w:hint="cs"/>
          <w:cs/>
        </w:rPr>
        <w:t>หน้าแรกผู้ใช้งาน</w:t>
      </w:r>
    </w:p>
    <w:p w14:paraId="0977CCAF" w14:textId="77777777" w:rsidR="002404FB" w:rsidRPr="002404FB" w:rsidRDefault="002404FB" w:rsidP="002404FB"/>
    <w:p w14:paraId="68A2837B" w14:textId="77777777" w:rsidR="00401B7C" w:rsidRPr="00C53BFB" w:rsidRDefault="00401B7C" w:rsidP="00401B7C"/>
    <w:p w14:paraId="3D9AF939" w14:textId="43A89F4F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2404FB">
        <w:rPr>
          <w:rFonts w:hint="cs"/>
          <w:cs/>
        </w:rPr>
        <w:t>แผนที่แสดงตำแหน่งนักศึกษาที่กักตัวและติดเชื้อ</w:t>
      </w:r>
    </w:p>
    <w:p w14:paraId="7D57DCFD" w14:textId="6FA4A598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1A71B760" wp14:editId="2FAA8177">
            <wp:extent cx="1103586" cy="2387915"/>
            <wp:effectExtent l="0" t="0" r="190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vidApp (3)_page-0017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612" cy="240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B95" w14:textId="70D37D49" w:rsidR="00401B7C" w:rsidRPr="001F2B5F" w:rsidRDefault="00401B7C" w:rsidP="00162A31">
      <w:pPr>
        <w:pStyle w:val="8"/>
      </w:pPr>
      <w:bookmarkStart w:id="209" w:name="_Toc70513877"/>
      <w:bookmarkStart w:id="210" w:name="_Toc71832009"/>
      <w:bookmarkStart w:id="211" w:name="_Toc72265904"/>
      <w:bookmarkStart w:id="212" w:name="_Toc72266216"/>
      <w:r>
        <w:rPr>
          <w:rFonts w:hint="cs"/>
          <w:cs/>
        </w:rPr>
        <w:t>ภาพแสดงการออกแบบหน้าจอ หน้า</w:t>
      </w:r>
      <w:bookmarkEnd w:id="209"/>
      <w:bookmarkEnd w:id="210"/>
      <w:bookmarkEnd w:id="211"/>
      <w:bookmarkEnd w:id="212"/>
      <w:r w:rsidR="002404FB">
        <w:rPr>
          <w:rFonts w:hint="cs"/>
          <w:cs/>
        </w:rPr>
        <w:t>ตำแหน่งนักศึกษาที่กักตัวและติดเชื้อ</w:t>
      </w:r>
    </w:p>
    <w:p w14:paraId="7785BEC3" w14:textId="2DCEA283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2404FB">
        <w:rPr>
          <w:rFonts w:hint="cs"/>
          <w:cs/>
        </w:rPr>
        <w:t>ขอเปลี่ยนสถานะ ประกอบด้วยปุ่มกักตัวและติดเชื้อ</w:t>
      </w:r>
    </w:p>
    <w:p w14:paraId="60F444A9" w14:textId="146CAF3E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288B926D" wp14:editId="4AF4C2AD">
            <wp:extent cx="1481958" cy="3206631"/>
            <wp:effectExtent l="0" t="0" r="444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vidApp (3)_page-0011.jp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116" cy="32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F11F" w14:textId="0F574A01" w:rsidR="00401B7C" w:rsidRDefault="00401B7C" w:rsidP="00162A31">
      <w:pPr>
        <w:pStyle w:val="8"/>
      </w:pPr>
      <w:bookmarkStart w:id="213" w:name="_Toc70513878"/>
      <w:bookmarkStart w:id="214" w:name="_Toc71832010"/>
      <w:bookmarkStart w:id="215" w:name="_Toc72265905"/>
      <w:bookmarkStart w:id="216" w:name="_Toc72266217"/>
      <w:r>
        <w:rPr>
          <w:rFonts w:hint="cs"/>
          <w:cs/>
        </w:rPr>
        <w:t>ภาพแสดงการออกแบบหน้าจอ หน้า</w:t>
      </w:r>
      <w:bookmarkEnd w:id="213"/>
      <w:bookmarkEnd w:id="214"/>
      <w:bookmarkEnd w:id="215"/>
      <w:bookmarkEnd w:id="216"/>
      <w:r w:rsidR="002404FB">
        <w:rPr>
          <w:rFonts w:hint="cs"/>
          <w:cs/>
        </w:rPr>
        <w:t>ขอเปลี่ยนสถานะ</w:t>
      </w:r>
    </w:p>
    <w:p w14:paraId="5700F10D" w14:textId="77777777" w:rsidR="00401B7C" w:rsidRPr="00C53BFB" w:rsidRDefault="00401B7C" w:rsidP="00401B7C"/>
    <w:p w14:paraId="5A2C61CD" w14:textId="311C19F3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2404FB">
        <w:rPr>
          <w:rFonts w:hint="cs"/>
          <w:cs/>
        </w:rPr>
        <w:t>แสดงโปรไฟล์ของนักศึกษา</w:t>
      </w:r>
    </w:p>
    <w:p w14:paraId="73B0ECC1" w14:textId="32C61F79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75B23487" wp14:editId="6E03A98F">
            <wp:extent cx="1481958" cy="3206630"/>
            <wp:effectExtent l="0" t="0" r="444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vidApp (3)_page-0035.jp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081" cy="321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AEE8" w14:textId="6E55112E" w:rsidR="00401B7C" w:rsidRPr="001F2B5F" w:rsidRDefault="00401B7C" w:rsidP="00162A31">
      <w:pPr>
        <w:pStyle w:val="8"/>
      </w:pPr>
      <w:bookmarkStart w:id="217" w:name="_Toc70513879"/>
      <w:bookmarkStart w:id="218" w:name="_Toc71832011"/>
      <w:bookmarkStart w:id="219" w:name="_Toc72265906"/>
      <w:bookmarkStart w:id="220" w:name="_Toc72266218"/>
      <w:r>
        <w:rPr>
          <w:rFonts w:hint="cs"/>
          <w:cs/>
        </w:rPr>
        <w:t>ภาพแสดงการออกแบบหน้าจอ หน้า</w:t>
      </w:r>
      <w:bookmarkEnd w:id="217"/>
      <w:bookmarkEnd w:id="218"/>
      <w:bookmarkEnd w:id="219"/>
      <w:bookmarkEnd w:id="220"/>
      <w:r w:rsidR="002404FB">
        <w:rPr>
          <w:rFonts w:hint="cs"/>
          <w:cs/>
        </w:rPr>
        <w:t>โปรไฟล์นักศึกษา</w:t>
      </w:r>
    </w:p>
    <w:p w14:paraId="3B7DF1CB" w14:textId="00D2B7A9" w:rsidR="00401B7C" w:rsidRDefault="00401B7C" w:rsidP="00B07300">
      <w:pPr>
        <w:pStyle w:val="5"/>
      </w:pPr>
      <w:r>
        <w:rPr>
          <w:rFonts w:hint="cs"/>
          <w:cs/>
        </w:rPr>
        <w:t>หน้าทำ</w:t>
      </w:r>
      <w:r w:rsidR="00B52E1D">
        <w:rPr>
          <w:rFonts w:hint="cs"/>
          <w:cs/>
        </w:rPr>
        <w:t>แบบฟอร์มการประเมินความเสี่ยงเพื่อเปลี่ยนสถานะ</w:t>
      </w:r>
    </w:p>
    <w:p w14:paraId="69B1C7B8" w14:textId="17333DDF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23D943BE" wp14:editId="0A3E9368">
            <wp:extent cx="1135117" cy="2456142"/>
            <wp:effectExtent l="0" t="0" r="8255" b="19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vidApp (3)_page-0019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954" cy="24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8EA" w14:textId="48362374" w:rsidR="00401B7C" w:rsidRDefault="00401B7C" w:rsidP="00162A31">
      <w:pPr>
        <w:pStyle w:val="8"/>
      </w:pPr>
      <w:bookmarkStart w:id="221" w:name="_Toc70513880"/>
      <w:bookmarkStart w:id="222" w:name="_Toc71832012"/>
      <w:bookmarkStart w:id="223" w:name="_Toc72265907"/>
      <w:bookmarkStart w:id="224" w:name="_Toc72266219"/>
      <w:r>
        <w:rPr>
          <w:rFonts w:hint="cs"/>
          <w:cs/>
        </w:rPr>
        <w:t>ภาพแสดงการออกแบบหน้าจอ หน้าทำแบบ</w:t>
      </w:r>
      <w:bookmarkEnd w:id="221"/>
      <w:bookmarkEnd w:id="222"/>
      <w:bookmarkEnd w:id="223"/>
      <w:bookmarkEnd w:id="224"/>
      <w:r w:rsidR="00B52E1D">
        <w:rPr>
          <w:rFonts w:hint="cs"/>
          <w:cs/>
        </w:rPr>
        <w:t>ฟอร์มประเมินความเสี่ยง</w:t>
      </w:r>
    </w:p>
    <w:p w14:paraId="5FFB05C9" w14:textId="77777777" w:rsidR="00B52E1D" w:rsidRPr="00B52E1D" w:rsidRDefault="00B52E1D" w:rsidP="00B52E1D"/>
    <w:p w14:paraId="30F3A881" w14:textId="77777777" w:rsidR="00401B7C" w:rsidRPr="00C53BFB" w:rsidRDefault="00401B7C" w:rsidP="00401B7C"/>
    <w:p w14:paraId="0E941B22" w14:textId="1C9A1B26" w:rsidR="00401B7C" w:rsidRDefault="00401B7C" w:rsidP="00B07300">
      <w:pPr>
        <w:pStyle w:val="5"/>
      </w:pPr>
      <w:r>
        <w:rPr>
          <w:rFonts w:hint="cs"/>
          <w:cs/>
        </w:rPr>
        <w:lastRenderedPageBreak/>
        <w:t>หน้า</w:t>
      </w:r>
      <w:r w:rsidR="00B52E1D">
        <w:rPr>
          <w:rFonts w:hint="cs"/>
          <w:cs/>
        </w:rPr>
        <w:t xml:space="preserve">ระบบกักตัวแสดง </w:t>
      </w:r>
      <w:r w:rsidR="00B52E1D">
        <w:t xml:space="preserve">Drawer </w:t>
      </w:r>
      <w:r w:rsidR="00B52E1D">
        <w:rPr>
          <w:rFonts w:hint="cs"/>
          <w:cs/>
        </w:rPr>
        <w:t>สำหรับนักศึกษากักตัว</w:t>
      </w:r>
    </w:p>
    <w:p w14:paraId="62E198A7" w14:textId="1938A170" w:rsidR="00401B7C" w:rsidRPr="00F361BA" w:rsidRDefault="007C1745" w:rsidP="006A6F39">
      <w:pPr>
        <w:pStyle w:val="a4"/>
        <w:jc w:val="center"/>
      </w:pPr>
      <w:r>
        <w:rPr>
          <w:noProof/>
        </w:rPr>
        <w:drawing>
          <wp:inline distT="0" distB="0" distL="0" distR="0" wp14:anchorId="2C9612B7" wp14:editId="1A13DABE">
            <wp:extent cx="1292773" cy="2797275"/>
            <wp:effectExtent l="0" t="0" r="3175" b="317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vidApp (3)_page-0010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48" cy="282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EF3" w14:textId="768C829E" w:rsidR="00B52E1D" w:rsidRPr="00B52E1D" w:rsidRDefault="00401B7C" w:rsidP="00162A31">
      <w:pPr>
        <w:pStyle w:val="8"/>
        <w:rPr>
          <w:cs/>
        </w:rPr>
      </w:pPr>
      <w:bookmarkStart w:id="225" w:name="_Toc70513881"/>
      <w:bookmarkStart w:id="226" w:name="_Toc71832013"/>
      <w:bookmarkStart w:id="227" w:name="_Toc72265908"/>
      <w:bookmarkStart w:id="228" w:name="_Toc72266220"/>
      <w:r>
        <w:rPr>
          <w:rFonts w:hint="cs"/>
          <w:cs/>
        </w:rPr>
        <w:t>ภาพแสดงการออกแบบหน้าจอ หน้า</w:t>
      </w:r>
      <w:bookmarkEnd w:id="225"/>
      <w:bookmarkEnd w:id="226"/>
      <w:bookmarkEnd w:id="227"/>
      <w:bookmarkEnd w:id="228"/>
      <w:r w:rsidR="00B52E1D">
        <w:rPr>
          <w:rFonts w:hint="cs"/>
          <w:cs/>
        </w:rPr>
        <w:t xml:space="preserve">ระบบกักตัวแสดง </w:t>
      </w:r>
      <w:r w:rsidR="00B52E1D">
        <w:t>Drawer</w:t>
      </w:r>
    </w:p>
    <w:p w14:paraId="3277A280" w14:textId="5E270BA6" w:rsidR="00401B7C" w:rsidRDefault="00401B7C" w:rsidP="00B07300">
      <w:pPr>
        <w:pStyle w:val="5"/>
      </w:pPr>
      <w:r>
        <w:rPr>
          <w:rFonts w:hint="cs"/>
          <w:cs/>
        </w:rPr>
        <w:t>หน้า</w:t>
      </w:r>
      <w:r w:rsidR="00B52E1D">
        <w:rPr>
          <w:rFonts w:hint="cs"/>
          <w:cs/>
        </w:rPr>
        <w:t>ขอความช่วยเหลือด้านอุปกรณ์ อาหาร และยา</w:t>
      </w:r>
    </w:p>
    <w:p w14:paraId="32A1CBDD" w14:textId="5555C405" w:rsidR="00401B7C" w:rsidRPr="00F361BA" w:rsidRDefault="009C6897" w:rsidP="006A6F39">
      <w:pPr>
        <w:pStyle w:val="a4"/>
        <w:jc w:val="center"/>
      </w:pPr>
      <w:r w:rsidRPr="009C6897">
        <w:rPr>
          <w:noProof/>
        </w:rPr>
        <w:drawing>
          <wp:inline distT="0" distB="0" distL="0" distR="0" wp14:anchorId="564DE8DA" wp14:editId="1D6244B3">
            <wp:extent cx="1387365" cy="3042820"/>
            <wp:effectExtent l="0" t="0" r="3810" b="571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8203" cy="306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5D4D" w14:textId="7ED7802D" w:rsidR="009C6897" w:rsidRDefault="00401B7C" w:rsidP="00162A31">
      <w:pPr>
        <w:pStyle w:val="8"/>
      </w:pPr>
      <w:bookmarkStart w:id="229" w:name="_Toc70513882"/>
      <w:bookmarkStart w:id="230" w:name="_Toc71832014"/>
      <w:bookmarkStart w:id="231" w:name="_Toc72265909"/>
      <w:bookmarkStart w:id="232" w:name="_Toc72266221"/>
      <w:r>
        <w:rPr>
          <w:rFonts w:hint="cs"/>
          <w:cs/>
        </w:rPr>
        <w:t>ภาพแสดงการออกแบบหน้าจอ หน้</w:t>
      </w:r>
      <w:bookmarkEnd w:id="229"/>
      <w:bookmarkEnd w:id="230"/>
      <w:bookmarkEnd w:id="231"/>
      <w:bookmarkEnd w:id="232"/>
      <w:r w:rsidR="00B52E1D">
        <w:rPr>
          <w:rFonts w:hint="cs"/>
          <w:cs/>
        </w:rPr>
        <w:t>าขอความช่วยเหลือ</w:t>
      </w:r>
    </w:p>
    <w:p w14:paraId="129B740C" w14:textId="7B5A4583" w:rsidR="009C6897" w:rsidRDefault="009C6897" w:rsidP="009C6897"/>
    <w:p w14:paraId="5129A51E" w14:textId="4B6AD092" w:rsidR="009C6897" w:rsidRDefault="00B52E1D" w:rsidP="00B07300">
      <w:pPr>
        <w:pStyle w:val="5"/>
      </w:pPr>
      <w:bookmarkStart w:id="233" w:name="_Hlk97777017"/>
      <w:r>
        <w:rPr>
          <w:rFonts w:hint="cs"/>
          <w:cs/>
        </w:rPr>
        <w:lastRenderedPageBreak/>
        <w:t>หน้าขอความช่วยเหลือด้านอุปกรณ์ สำหรับนักศึกษากักตัว และติดเชื้อ</w:t>
      </w:r>
    </w:p>
    <w:bookmarkEnd w:id="233"/>
    <w:p w14:paraId="0BA7A4DB" w14:textId="4D3EB227" w:rsidR="009C6897" w:rsidRDefault="009C6897" w:rsidP="009C6897">
      <w:pPr>
        <w:jc w:val="center"/>
      </w:pPr>
      <w:r w:rsidRPr="009C6897">
        <w:rPr>
          <w:noProof/>
        </w:rPr>
        <w:drawing>
          <wp:inline distT="0" distB="0" distL="0" distR="0" wp14:anchorId="79454EBE" wp14:editId="4E5DFF33">
            <wp:extent cx="1403131" cy="3062603"/>
            <wp:effectExtent l="0" t="0" r="6985" b="508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408864" cy="307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F19" w14:textId="012B8A1A" w:rsidR="009C6897" w:rsidRDefault="00B52E1D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ขอความช่วยเหลือด้านอุปกรณ์</w:t>
      </w:r>
    </w:p>
    <w:p w14:paraId="2A3705FC" w14:textId="26AA8A06" w:rsidR="009C6897" w:rsidRDefault="00B52E1D" w:rsidP="00B07300">
      <w:pPr>
        <w:pStyle w:val="5"/>
      </w:pPr>
      <w:r w:rsidRPr="00B52E1D">
        <w:rPr>
          <w:cs/>
        </w:rPr>
        <w:t>หน้าขอความช่วยเหลือด้าน</w:t>
      </w:r>
      <w:r>
        <w:rPr>
          <w:rFonts w:hint="cs"/>
          <w:cs/>
        </w:rPr>
        <w:t>อาหาร</w:t>
      </w:r>
      <w:r w:rsidRPr="00B52E1D">
        <w:rPr>
          <w:cs/>
        </w:rPr>
        <w:t xml:space="preserve"> สำหรับนักศึกษากักตัว และติดเชื้อ</w:t>
      </w:r>
    </w:p>
    <w:p w14:paraId="27CE5AE2" w14:textId="7177F850" w:rsidR="009C6897" w:rsidRDefault="009C6897" w:rsidP="009C6897">
      <w:pPr>
        <w:jc w:val="center"/>
      </w:pPr>
      <w:r>
        <w:rPr>
          <w:rFonts w:hint="cs"/>
          <w:noProof/>
        </w:rPr>
        <w:drawing>
          <wp:inline distT="0" distB="0" distL="0" distR="0" wp14:anchorId="020CC417" wp14:editId="12F8E50E">
            <wp:extent cx="1166648" cy="2524368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vidApp (3)_page-0021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674" cy="253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180A" w14:textId="4F9A876F" w:rsidR="009C6897" w:rsidRDefault="00B52E1D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ขอความช่วยเหลือด้านอาหาร</w:t>
      </w:r>
    </w:p>
    <w:p w14:paraId="761BE623" w14:textId="2758BAB7" w:rsidR="009C6897" w:rsidRDefault="009C6897" w:rsidP="009C6897"/>
    <w:p w14:paraId="11FFBB8D" w14:textId="424A3757" w:rsidR="009C6897" w:rsidRDefault="009C6897" w:rsidP="009C6897"/>
    <w:p w14:paraId="3439D9F3" w14:textId="7B2AD7A8" w:rsidR="009C6897" w:rsidRDefault="009C6897" w:rsidP="009C6897"/>
    <w:p w14:paraId="35A04DA1" w14:textId="4FEE7D43" w:rsidR="009C6897" w:rsidRDefault="009C6897" w:rsidP="009C6897"/>
    <w:p w14:paraId="6ADCE044" w14:textId="14FEBE7C" w:rsidR="009C6897" w:rsidRDefault="009C6897" w:rsidP="009C6897"/>
    <w:p w14:paraId="0BDE50A0" w14:textId="00D720ED" w:rsidR="009C6897" w:rsidRDefault="00B52E1D" w:rsidP="00B07300">
      <w:pPr>
        <w:pStyle w:val="5"/>
      </w:pPr>
      <w:r w:rsidRPr="00B52E1D">
        <w:rPr>
          <w:cs/>
        </w:rPr>
        <w:t>หน้าขอความช่วยเหลือด้าน</w:t>
      </w:r>
      <w:r w:rsidR="00575B7E">
        <w:rPr>
          <w:rFonts w:hint="cs"/>
          <w:cs/>
        </w:rPr>
        <w:t>ยารักษา</w:t>
      </w:r>
      <w:r w:rsidRPr="00B52E1D">
        <w:rPr>
          <w:cs/>
        </w:rPr>
        <w:t xml:space="preserve"> สำหรับนักศึกษากักตัว และติดเชื้อ</w:t>
      </w:r>
    </w:p>
    <w:p w14:paraId="1FC4C24D" w14:textId="028CBCC7" w:rsidR="009C6897" w:rsidRDefault="009C6897" w:rsidP="009C6897">
      <w:pPr>
        <w:jc w:val="center"/>
      </w:pPr>
      <w:r>
        <w:rPr>
          <w:rFonts w:hint="cs"/>
          <w:noProof/>
        </w:rPr>
        <w:drawing>
          <wp:inline distT="0" distB="0" distL="0" distR="0" wp14:anchorId="62BFB99D" wp14:editId="548B641E">
            <wp:extent cx="1712234" cy="3704897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vidApp (3)_page-0028.jp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867" cy="37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C4A7" w14:textId="7331E85C" w:rsidR="009C6897" w:rsidRDefault="00B52E1D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ขอความช่วยเหลือด้านยารักษา</w:t>
      </w:r>
    </w:p>
    <w:p w14:paraId="5F531237" w14:textId="6FD5B359" w:rsidR="009C6897" w:rsidRDefault="00575B7E" w:rsidP="00B07300">
      <w:pPr>
        <w:pStyle w:val="5"/>
      </w:pPr>
      <w:r>
        <w:rPr>
          <w:rFonts w:hint="cs"/>
          <w:cs/>
        </w:rPr>
        <w:t>หน้าแสดงเบอร์ติดต่อเจ้าหน้าที่ประกอบด้วยเบอร์โทรศัพท์และไอดีไลน์</w:t>
      </w:r>
    </w:p>
    <w:p w14:paraId="7DA8C434" w14:textId="1C6E57EE" w:rsidR="009C6897" w:rsidRDefault="009C6897" w:rsidP="009C6897">
      <w:pPr>
        <w:jc w:val="center"/>
      </w:pPr>
      <w:r>
        <w:rPr>
          <w:noProof/>
        </w:rPr>
        <w:drawing>
          <wp:inline distT="0" distB="0" distL="0" distR="0" wp14:anchorId="53C5AD7C" wp14:editId="5445FFAC">
            <wp:extent cx="1198179" cy="2592595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vidApp (3)_page-0023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76" cy="260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1542" w14:textId="60BB70E0" w:rsidR="009C6897" w:rsidRDefault="00575B7E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แสดงช่องทางติดต่อ</w:t>
      </w:r>
    </w:p>
    <w:p w14:paraId="37B4E46B" w14:textId="31AB9F55" w:rsidR="009C6897" w:rsidRDefault="009C6897" w:rsidP="009C6897"/>
    <w:p w14:paraId="200C5E24" w14:textId="158451E3" w:rsidR="009C6897" w:rsidRDefault="009C6897" w:rsidP="009C6897"/>
    <w:p w14:paraId="10463DE5" w14:textId="7C1006C8" w:rsidR="009C6897" w:rsidRDefault="00575B7E" w:rsidP="00B07300">
      <w:pPr>
        <w:pStyle w:val="5"/>
      </w:pPr>
      <w:r>
        <w:rPr>
          <w:rFonts w:hint="cs"/>
          <w:cs/>
        </w:rPr>
        <w:t>หน้าขอเปลี่ยนสถานะสำหรับนักศึกษากักตัว</w:t>
      </w:r>
      <w:r>
        <w:t xml:space="preserve"> </w:t>
      </w:r>
      <w:r>
        <w:rPr>
          <w:rFonts w:hint="cs"/>
          <w:cs/>
        </w:rPr>
        <w:t>ประกอบด้วยปุ่มปกติและติดเชื้อ</w:t>
      </w:r>
    </w:p>
    <w:p w14:paraId="1C9438B1" w14:textId="35598D56" w:rsidR="009C6897" w:rsidRDefault="00B8081A" w:rsidP="00B8081A">
      <w:pPr>
        <w:jc w:val="center"/>
      </w:pPr>
      <w:r w:rsidRPr="00B8081A">
        <w:rPr>
          <w:noProof/>
        </w:rPr>
        <w:drawing>
          <wp:inline distT="0" distB="0" distL="0" distR="0" wp14:anchorId="4987A03D" wp14:editId="07968ADA">
            <wp:extent cx="1529255" cy="3349137"/>
            <wp:effectExtent l="0" t="0" r="0" b="381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37843" cy="336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E24D" w14:textId="5E65E190" w:rsidR="00B8081A" w:rsidRPr="009C6897" w:rsidRDefault="00575B7E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ขอเปลี่ยนสถานะ</w:t>
      </w:r>
    </w:p>
    <w:p w14:paraId="642BACAF" w14:textId="37773840" w:rsidR="009C6897" w:rsidRDefault="00575B7E" w:rsidP="00B07300">
      <w:pPr>
        <w:pStyle w:val="5"/>
      </w:pPr>
      <w:r>
        <w:rPr>
          <w:rFonts w:hint="cs"/>
          <w:cs/>
        </w:rPr>
        <w:t>หน้าทำแบบฟอร์มการประเมินความเสี่ยงเพื่อเปลี่ยนสถานะ</w:t>
      </w:r>
    </w:p>
    <w:p w14:paraId="68236F4C" w14:textId="10D4A682" w:rsidR="00B8081A" w:rsidRDefault="00B8081A" w:rsidP="00B8081A">
      <w:pPr>
        <w:jc w:val="center"/>
      </w:pPr>
      <w:r>
        <w:rPr>
          <w:rFonts w:hint="cs"/>
          <w:noProof/>
        </w:rPr>
        <w:drawing>
          <wp:inline distT="0" distB="0" distL="0" distR="0" wp14:anchorId="2BA65BCD" wp14:editId="52D9AE74">
            <wp:extent cx="1324128" cy="2865121"/>
            <wp:effectExtent l="0" t="0" r="952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vidApp (3)_page-0039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315" cy="291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009" w14:textId="6FD67726" w:rsidR="00B8081A" w:rsidRDefault="00575B7E" w:rsidP="00162A31">
      <w:pPr>
        <w:pStyle w:val="8"/>
      </w:pPr>
      <w:r>
        <w:rPr>
          <w:rFonts w:hint="cs"/>
          <w:cs/>
        </w:rPr>
        <w:t>ภาพแสดงการออกแบบหน้าจอ ทำแบบฟอร์มขอเปลี่ยนสถานะติดเชื้อ</w:t>
      </w:r>
    </w:p>
    <w:p w14:paraId="06B13776" w14:textId="57A96A3B" w:rsidR="00B8081A" w:rsidRDefault="00B8081A" w:rsidP="00B8081A"/>
    <w:p w14:paraId="195D3466" w14:textId="27AFF42A" w:rsidR="00B8081A" w:rsidRDefault="00B8081A" w:rsidP="00B8081A"/>
    <w:p w14:paraId="2436B132" w14:textId="61389F02" w:rsidR="00B8081A" w:rsidRDefault="00B8081A" w:rsidP="00B8081A"/>
    <w:p w14:paraId="19C4DC21" w14:textId="2FA4C531" w:rsidR="008225EA" w:rsidRPr="008225EA" w:rsidRDefault="00575B7E" w:rsidP="00B07300">
      <w:pPr>
        <w:pStyle w:val="5"/>
      </w:pPr>
      <w:r>
        <w:rPr>
          <w:rFonts w:hint="cs"/>
          <w:cs/>
        </w:rPr>
        <w:t>ระบบติดเชื้</w:t>
      </w:r>
      <w:r w:rsidR="008225EA">
        <w:rPr>
          <w:rFonts w:hint="cs"/>
          <w:cs/>
        </w:rPr>
        <w:t xml:space="preserve">อ แสดง </w:t>
      </w:r>
      <w:r w:rsidR="008225EA">
        <w:t xml:space="preserve">Drawer </w:t>
      </w:r>
      <w:r w:rsidR="008225EA">
        <w:rPr>
          <w:rFonts w:hint="cs"/>
          <w:cs/>
        </w:rPr>
        <w:t>สำหรับนักศึกษาติดเชื้อ</w:t>
      </w:r>
    </w:p>
    <w:p w14:paraId="012B2C67" w14:textId="0DA7CBF1" w:rsidR="00B8081A" w:rsidRDefault="00B8081A" w:rsidP="00B8081A">
      <w:pPr>
        <w:jc w:val="center"/>
      </w:pPr>
      <w:r>
        <w:rPr>
          <w:noProof/>
        </w:rPr>
        <w:drawing>
          <wp:inline distT="0" distB="0" distL="0" distR="0" wp14:anchorId="3F74F487" wp14:editId="1C7B2148">
            <wp:extent cx="1449934" cy="3137338"/>
            <wp:effectExtent l="0" t="0" r="0" b="63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vidApp (3)_page-0018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264" cy="315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FB9" w14:textId="26FD6D7E" w:rsidR="00B8081A" w:rsidRDefault="008225EA" w:rsidP="00162A31">
      <w:pPr>
        <w:pStyle w:val="8"/>
      </w:pPr>
      <w:r>
        <w:rPr>
          <w:rFonts w:hint="cs"/>
          <w:cs/>
        </w:rPr>
        <w:t xml:space="preserve">ภาพแสดงการออกแบบหน้าจอ หน้าระบบติดเชื้อแสดง </w:t>
      </w:r>
      <w:r>
        <w:t>Drawer</w:t>
      </w:r>
    </w:p>
    <w:p w14:paraId="694EF919" w14:textId="02BC1D58" w:rsidR="00B8081A" w:rsidRDefault="008225EA" w:rsidP="00B07300">
      <w:pPr>
        <w:pStyle w:val="5"/>
      </w:pPr>
      <w:r>
        <w:rPr>
          <w:rFonts w:hint="cs"/>
          <w:cs/>
        </w:rPr>
        <w:t>หน้ากรอกไท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 xml:space="preserve">ไลน์ย้อนหลังทั้งหมด 14 วัน </w:t>
      </w:r>
    </w:p>
    <w:p w14:paraId="2ED0F80A" w14:textId="46222C80" w:rsidR="00B8081A" w:rsidRDefault="00B8081A" w:rsidP="00B8081A">
      <w:pPr>
        <w:jc w:val="center"/>
      </w:pPr>
      <w:r>
        <w:rPr>
          <w:noProof/>
        </w:rPr>
        <w:drawing>
          <wp:inline distT="0" distB="0" distL="0" distR="0" wp14:anchorId="03DB4461" wp14:editId="28D31D92">
            <wp:extent cx="1229710" cy="2660820"/>
            <wp:effectExtent l="0" t="0" r="8890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vidApp (3)_page-0029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875" cy="26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08C3" w14:textId="0A8A4B5E" w:rsidR="00B8081A" w:rsidRPr="00B8081A" w:rsidRDefault="008225EA" w:rsidP="00162A31">
      <w:pPr>
        <w:pStyle w:val="8"/>
      </w:pPr>
      <w:r>
        <w:rPr>
          <w:rFonts w:hint="cs"/>
          <w:cs/>
        </w:rPr>
        <w:t>ภาพแสดงการออกแบบหน้าจอ หน้าเก็บไท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>ไลน์ย้อนหลัง 14 วัน</w:t>
      </w:r>
    </w:p>
    <w:p w14:paraId="782E00BF" w14:textId="656E2DA6" w:rsidR="00B8081A" w:rsidRDefault="00B8081A" w:rsidP="00B45495">
      <w:pPr>
        <w:ind w:firstLine="0"/>
      </w:pPr>
    </w:p>
    <w:p w14:paraId="4EDA3336" w14:textId="46799A1B" w:rsidR="00B8081A" w:rsidRDefault="00B8081A" w:rsidP="00B8081A"/>
    <w:p w14:paraId="4219E4D6" w14:textId="76F7D9B7" w:rsidR="00B8081A" w:rsidRDefault="008225EA" w:rsidP="00B07300">
      <w:pPr>
        <w:pStyle w:val="5"/>
      </w:pPr>
      <w:r>
        <w:rPr>
          <w:rFonts w:hint="cs"/>
          <w:cs/>
        </w:rPr>
        <w:lastRenderedPageBreak/>
        <w:t>หน้าขอเปลี่ยนสถานะสำหรับนักศึกษากักตัว</w:t>
      </w:r>
      <w:r>
        <w:t xml:space="preserve"> </w:t>
      </w:r>
      <w:r>
        <w:rPr>
          <w:rFonts w:hint="cs"/>
          <w:cs/>
        </w:rPr>
        <w:t>ประกอบด้วยปุ่มปกติ</w:t>
      </w:r>
    </w:p>
    <w:p w14:paraId="63881809" w14:textId="514266B8" w:rsidR="00B8081A" w:rsidRDefault="00A07B37" w:rsidP="00A07B37">
      <w:pPr>
        <w:jc w:val="center"/>
      </w:pPr>
      <w:r w:rsidRPr="00A07B37">
        <w:rPr>
          <w:noProof/>
        </w:rPr>
        <w:drawing>
          <wp:inline distT="0" distB="0" distL="0" distR="0" wp14:anchorId="1960A064" wp14:editId="02071391">
            <wp:extent cx="1308538" cy="2888434"/>
            <wp:effectExtent l="0" t="0" r="6350" b="762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45221" cy="29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D4EB" w14:textId="680DB8D6" w:rsidR="00A07B37" w:rsidRPr="00A07B37" w:rsidRDefault="008225EA" w:rsidP="00162A31">
      <w:pPr>
        <w:pStyle w:val="8"/>
      </w:pPr>
      <w:r>
        <w:rPr>
          <w:rFonts w:hint="cs"/>
          <w:cs/>
        </w:rPr>
        <w:t>ภาพแสดงการออกแบบหน้าจอ</w:t>
      </w:r>
      <w:r>
        <w:t xml:space="preserve"> </w:t>
      </w:r>
      <w:r>
        <w:rPr>
          <w:rFonts w:hint="cs"/>
          <w:cs/>
        </w:rPr>
        <w:t>ขอเปลี่ยนสถานะ</w:t>
      </w:r>
    </w:p>
    <w:p w14:paraId="1071A279" w14:textId="72C37D19" w:rsidR="00401B7C" w:rsidRDefault="00401B7C" w:rsidP="00A82DCC">
      <w:pPr>
        <w:pStyle w:val="2"/>
      </w:pPr>
      <w:bookmarkStart w:id="234" w:name="_Toc70508786"/>
      <w:bookmarkStart w:id="235" w:name="_Toc70514032"/>
      <w:bookmarkStart w:id="236" w:name="_Toc72270030"/>
      <w:r>
        <w:rPr>
          <w:rFonts w:hint="cs"/>
          <w:cs/>
        </w:rPr>
        <w:t>พัฒนาระบบ</w:t>
      </w:r>
      <w:bookmarkEnd w:id="234"/>
      <w:bookmarkEnd w:id="235"/>
      <w:bookmarkEnd w:id="236"/>
    </w:p>
    <w:p w14:paraId="7272B606" w14:textId="77777777" w:rsidR="00401B7C" w:rsidRDefault="00401B7C" w:rsidP="00707B1A">
      <w:pPr>
        <w:pStyle w:val="3"/>
      </w:pPr>
      <w:r>
        <w:rPr>
          <w:rFonts w:hint="cs"/>
          <w:cs/>
        </w:rPr>
        <w:t>การพัฒนาฐานข้อมูล</w:t>
      </w:r>
    </w:p>
    <w:p w14:paraId="35BDFB9E" w14:textId="16DC62AC" w:rsidR="00401B7C" w:rsidRDefault="00401B7C" w:rsidP="00401B7C">
      <w:pPr>
        <w:tabs>
          <w:tab w:val="left" w:pos="993"/>
        </w:tabs>
      </w:pPr>
      <w:r>
        <w:rPr>
          <w:cs/>
        </w:rPr>
        <w:tab/>
      </w:r>
      <w:r>
        <w:rPr>
          <w:rFonts w:hint="cs"/>
          <w:cs/>
        </w:rPr>
        <w:t xml:space="preserve">การพัฒนาฐานข้อมูลใช้ </w:t>
      </w:r>
      <w:proofErr w:type="spellStart"/>
      <w:r w:rsidR="008225EA">
        <w:t>Fierbase</w:t>
      </w:r>
      <w:proofErr w:type="spellEnd"/>
      <w:r>
        <w:t xml:space="preserve"> </w:t>
      </w:r>
      <w:r>
        <w:rPr>
          <w:rFonts w:hint="cs"/>
          <w:cs/>
        </w:rPr>
        <w:t>ในการสร้างฐานข้อมูล โดยการสร้าง</w:t>
      </w:r>
      <w:r w:rsidR="00411A16">
        <w:rPr>
          <w:rFonts w:hint="cs"/>
          <w:cs/>
        </w:rPr>
        <w:t>ต</w:t>
      </w:r>
      <w:r>
        <w:rPr>
          <w:rFonts w:hint="cs"/>
          <w:cs/>
        </w:rPr>
        <w:t>ารางจากนั้นกำหนดรายละเอียดให้กับ</w:t>
      </w:r>
      <w:proofErr w:type="spellStart"/>
      <w:r>
        <w:rPr>
          <w:rFonts w:hint="cs"/>
          <w:cs/>
        </w:rPr>
        <w:t>ฟิ</w:t>
      </w:r>
      <w:proofErr w:type="spellEnd"/>
      <w:r>
        <w:rPr>
          <w:rFonts w:hint="cs"/>
          <w:cs/>
        </w:rPr>
        <w:t xml:space="preserve">ลด์ ได้แก่ ชื่อของ </w:t>
      </w:r>
      <w:r>
        <w:t xml:space="preserve">properties </w:t>
      </w:r>
      <w:r>
        <w:rPr>
          <w:rFonts w:hint="cs"/>
          <w:cs/>
        </w:rPr>
        <w:t xml:space="preserve">ในตาราง ชนิดข้อมูล คือชนิดข้อมูลที่ใช้เก็บข้อมูล ความยาวคือ ความยาวสูงสุดในการเก็บข้อมูล </w:t>
      </w:r>
    </w:p>
    <w:p w14:paraId="546AA48E" w14:textId="3E5CF7BA" w:rsidR="00401B7C" w:rsidRDefault="008225EA" w:rsidP="00184E45">
      <w:pPr>
        <w:pStyle w:val="a4"/>
      </w:pPr>
      <w:r w:rsidRPr="008225EA">
        <w:rPr>
          <w:noProof/>
        </w:rPr>
        <w:drawing>
          <wp:inline distT="0" distB="0" distL="0" distR="0" wp14:anchorId="0F986CEB" wp14:editId="01383F60">
            <wp:extent cx="5130093" cy="2371725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4915" cy="2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B25B" w14:textId="6C14E2B2" w:rsidR="00401B7C" w:rsidRDefault="00401B7C" w:rsidP="00162A31">
      <w:pPr>
        <w:pStyle w:val="8"/>
      </w:pPr>
      <w:bookmarkStart w:id="237" w:name="_Toc70513883"/>
      <w:bookmarkStart w:id="238" w:name="_Toc71832015"/>
      <w:bookmarkStart w:id="239" w:name="_Toc72265910"/>
      <w:bookmarkStart w:id="240" w:name="_Toc72266222"/>
      <w:r>
        <w:rPr>
          <w:rFonts w:hint="cs"/>
          <w:cs/>
        </w:rPr>
        <w:t>ฐานข้อมูลทั้งหมดของระบบ</w:t>
      </w:r>
      <w:bookmarkEnd w:id="237"/>
      <w:bookmarkEnd w:id="238"/>
      <w:bookmarkEnd w:id="239"/>
      <w:bookmarkEnd w:id="240"/>
    </w:p>
    <w:p w14:paraId="7849B6AE" w14:textId="77777777" w:rsidR="008225EA" w:rsidRPr="008225EA" w:rsidRDefault="008225EA" w:rsidP="008225EA"/>
    <w:p w14:paraId="65C20D92" w14:textId="77777777" w:rsidR="00401B7C" w:rsidRDefault="00401B7C" w:rsidP="00707B1A">
      <w:pPr>
        <w:pStyle w:val="3"/>
      </w:pPr>
      <w:r>
        <w:rPr>
          <w:rFonts w:hint="cs"/>
          <w:cs/>
        </w:rPr>
        <w:lastRenderedPageBreak/>
        <w:t>การพัฒนาระบบ</w:t>
      </w:r>
    </w:p>
    <w:p w14:paraId="608F82F0" w14:textId="77777777" w:rsidR="00401B7C" w:rsidRDefault="00401B7C" w:rsidP="00401B7C">
      <w:pPr>
        <w:pStyle w:val="4"/>
        <w:tabs>
          <w:tab w:val="left" w:pos="1701"/>
        </w:tabs>
      </w:pPr>
      <w:r>
        <w:rPr>
          <w:rFonts w:hint="cs"/>
          <w:cs/>
        </w:rPr>
        <w:t xml:space="preserve">โครงสร้างเว็บไซต์แบ่งเป็น คือ </w:t>
      </w:r>
      <w:r>
        <w:t>MVC (</w:t>
      </w:r>
      <w:r w:rsidRPr="00822861">
        <w:t>Model View Controller</w:t>
      </w:r>
      <w:r>
        <w:t>)</w:t>
      </w:r>
    </w:p>
    <w:p w14:paraId="7C9F166A" w14:textId="0B1E2365" w:rsidR="00401B7C" w:rsidRPr="00822861" w:rsidRDefault="00401B7C" w:rsidP="00401B7C">
      <w:pPr>
        <w:tabs>
          <w:tab w:val="left" w:pos="1701"/>
        </w:tabs>
        <w:rPr>
          <w:cs/>
        </w:rPr>
      </w:pPr>
      <w:r>
        <w:tab/>
        <w:t xml:space="preserve">Model </w:t>
      </w:r>
      <w:r>
        <w:rPr>
          <w:cs/>
        </w:rPr>
        <w:t xml:space="preserve">คือส่วนของการเก็บรวบรวมข้อมูล ไม่ว่าข้อมูลนั้น ๆ จะถูกจัดเก็บในรูปแบบใดก็ตามเมื่อข้อมูลถูกโหลดเข้ามาจากที่ต่าง ๆ เข้ามายังส่วนของโมเดล จะทำการจัดการเตรียมข้อมูลรูปแบบที่เหมาะสม เพื่อรอการร้องขอข้อมูลจากส่วนของ </w:t>
      </w:r>
      <w:r w:rsidRPr="00AA72D9">
        <w:t>Controller</w:t>
      </w:r>
      <w:r w:rsidR="00184E45">
        <w:t xml:space="preserve"> </w:t>
      </w:r>
      <w:r w:rsidR="00184E45">
        <w:rPr>
          <w:rFonts w:hint="cs"/>
          <w:cs/>
        </w:rPr>
        <w:t>ดังภาพ</w:t>
      </w:r>
    </w:p>
    <w:p w14:paraId="7E2BC98E" w14:textId="5EEE8A58" w:rsidR="00401B7C" w:rsidRDefault="00184E45" w:rsidP="00184E45">
      <w:pPr>
        <w:pStyle w:val="a4"/>
        <w:jc w:val="center"/>
      </w:pPr>
      <w:r w:rsidRPr="00184E45">
        <w:rPr>
          <w:noProof/>
        </w:rPr>
        <w:drawing>
          <wp:inline distT="0" distB="0" distL="0" distR="0" wp14:anchorId="003E3374" wp14:editId="376472C9">
            <wp:extent cx="1704975" cy="1737606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06494" cy="173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495F" w14:textId="20E1D1BA" w:rsidR="00401B7C" w:rsidRPr="00C86EB1" w:rsidRDefault="00401B7C" w:rsidP="00162A31">
      <w:pPr>
        <w:pStyle w:val="8"/>
      </w:pPr>
      <w:bookmarkStart w:id="241" w:name="_Toc70513884"/>
      <w:bookmarkStart w:id="242" w:name="_Toc71832016"/>
      <w:bookmarkStart w:id="243" w:name="_Toc72265911"/>
      <w:bookmarkStart w:id="244" w:name="_Toc72266223"/>
      <w:r>
        <w:rPr>
          <w:rFonts w:hint="cs"/>
          <w:cs/>
        </w:rPr>
        <w:t>ส่วนของไฟล์</w:t>
      </w:r>
      <w:r>
        <w:t xml:space="preserve"> Model</w:t>
      </w:r>
      <w:r>
        <w:rPr>
          <w:rFonts w:hint="cs"/>
          <w:cs/>
        </w:rPr>
        <w:t xml:space="preserve"> สำหรับเก็บรวบรวมข้อมูล ใช้ติดต่อฐานข้อมูล</w:t>
      </w:r>
      <w:bookmarkEnd w:id="241"/>
      <w:bookmarkEnd w:id="242"/>
      <w:bookmarkEnd w:id="243"/>
      <w:bookmarkEnd w:id="244"/>
    </w:p>
    <w:p w14:paraId="340BB43A" w14:textId="5A196E71" w:rsidR="00401B7C" w:rsidRDefault="00401B7C" w:rsidP="00401B7C">
      <w:pPr>
        <w:tabs>
          <w:tab w:val="left" w:pos="1701"/>
        </w:tabs>
        <w:rPr>
          <w:cs/>
        </w:rPr>
      </w:pPr>
      <w:r>
        <w:tab/>
        <w:t xml:space="preserve">View </w:t>
      </w:r>
      <w:r>
        <w:rPr>
          <w:cs/>
        </w:rPr>
        <w:t>คือส่วนของการแสดงผล หรือส่วนที่จะปฏิสัมพันธ์กับผู้ใช้งาน (</w:t>
      </w:r>
      <w:r>
        <w:t xml:space="preserve">User Interface) </w:t>
      </w:r>
      <w:r>
        <w:rPr>
          <w:cs/>
        </w:rPr>
        <w:t xml:space="preserve">หน้าที่ของ </w:t>
      </w:r>
      <w:r>
        <w:t>view</w:t>
      </w:r>
      <w:r>
        <w:rPr>
          <w:rFonts w:hint="cs"/>
          <w:cs/>
        </w:rPr>
        <w:t xml:space="preserve"> </w:t>
      </w:r>
      <w:r>
        <w:rPr>
          <w:cs/>
        </w:rPr>
        <w:t xml:space="preserve">คือคอยรับคำสั่งจากส่วนของ </w:t>
      </w:r>
      <w:r>
        <w:t xml:space="preserve">Controller </w:t>
      </w:r>
      <w:r w:rsidR="00AA72D9">
        <w:rPr>
          <w:rFonts w:hint="cs"/>
          <w:cs/>
        </w:rPr>
        <w:t>ดังภาพ</w:t>
      </w:r>
    </w:p>
    <w:p w14:paraId="400DF26E" w14:textId="4FD82235" w:rsidR="00401B7C" w:rsidRDefault="00184E45" w:rsidP="00184E45">
      <w:pPr>
        <w:pStyle w:val="a4"/>
        <w:jc w:val="center"/>
      </w:pPr>
      <w:r w:rsidRPr="00184E45">
        <w:rPr>
          <w:noProof/>
        </w:rPr>
        <w:drawing>
          <wp:inline distT="0" distB="0" distL="0" distR="0" wp14:anchorId="31A53BCC" wp14:editId="2068285B">
            <wp:extent cx="1644860" cy="302895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46311" cy="30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4C3C" w14:textId="56E0F742" w:rsidR="00401B7C" w:rsidRDefault="00401B7C" w:rsidP="00162A31">
      <w:pPr>
        <w:pStyle w:val="8"/>
      </w:pPr>
      <w:bookmarkStart w:id="245" w:name="_Toc70513885"/>
      <w:bookmarkStart w:id="246" w:name="_Toc71832017"/>
      <w:bookmarkStart w:id="247" w:name="_Toc72265912"/>
      <w:bookmarkStart w:id="248" w:name="_Toc72266224"/>
      <w:r>
        <w:rPr>
          <w:rFonts w:hint="cs"/>
          <w:cs/>
        </w:rPr>
        <w:t>ส่วนของไฟล์</w:t>
      </w:r>
      <w:r>
        <w:t xml:space="preserve"> View</w:t>
      </w:r>
      <w:r>
        <w:rPr>
          <w:rFonts w:hint="cs"/>
          <w:cs/>
        </w:rPr>
        <w:t xml:space="preserve"> สำหรับการแสดงผลระบบ</w:t>
      </w:r>
      <w:bookmarkEnd w:id="245"/>
      <w:bookmarkEnd w:id="246"/>
      <w:bookmarkEnd w:id="247"/>
      <w:bookmarkEnd w:id="248"/>
    </w:p>
    <w:p w14:paraId="0F7A94C4" w14:textId="77777777" w:rsidR="00184E45" w:rsidRPr="00184E45" w:rsidRDefault="00184E45" w:rsidP="00184E45"/>
    <w:p w14:paraId="75EB97AC" w14:textId="5B9EDD4C" w:rsidR="00401B7C" w:rsidRDefault="00184E45" w:rsidP="00184E45">
      <w:pPr>
        <w:pStyle w:val="a4"/>
        <w:rPr>
          <w:cs/>
        </w:rPr>
      </w:pPr>
      <w:r>
        <w:lastRenderedPageBreak/>
        <w:tab/>
      </w:r>
      <w:r w:rsidR="00401B7C" w:rsidRPr="00184E45">
        <w:rPr>
          <w:b w:val="0"/>
          <w:bCs w:val="0"/>
        </w:rPr>
        <w:t xml:space="preserve">Controller </w:t>
      </w:r>
      <w:r w:rsidR="00401B7C" w:rsidRPr="00184E45">
        <w:rPr>
          <w:b w:val="0"/>
          <w:bCs w:val="0"/>
          <w:cs/>
        </w:rPr>
        <w:t xml:space="preserve">คือส่วนของการเริ่มทำงาน และรับคำสั่ง โดยที่คำสั่งนั้นจะเกิดขึ้นในส่วนการติดต่อกับผู้ใช้งานคือ </w:t>
      </w:r>
      <w:r w:rsidR="00401B7C" w:rsidRPr="00184E45">
        <w:rPr>
          <w:b w:val="0"/>
          <w:bCs w:val="0"/>
        </w:rPr>
        <w:t xml:space="preserve">view </w:t>
      </w:r>
      <w:r w:rsidR="00401B7C" w:rsidRPr="00184E45">
        <w:rPr>
          <w:b w:val="0"/>
          <w:bCs w:val="0"/>
          <w:cs/>
        </w:rPr>
        <w:t xml:space="preserve">เมื่อผู้ใช้งานทำการ </w:t>
      </w:r>
      <w:r w:rsidR="00401B7C" w:rsidRPr="00184E45">
        <w:rPr>
          <w:b w:val="0"/>
          <w:bCs w:val="0"/>
        </w:rPr>
        <w:t xml:space="preserve">Interactive </w:t>
      </w:r>
      <w:r w:rsidR="00401B7C" w:rsidRPr="00184E45">
        <w:rPr>
          <w:b w:val="0"/>
          <w:bCs w:val="0"/>
          <w:cs/>
        </w:rPr>
        <w:t xml:space="preserve">กับ </w:t>
      </w:r>
      <w:r w:rsidR="00401B7C" w:rsidRPr="00184E45">
        <w:rPr>
          <w:b w:val="0"/>
          <w:bCs w:val="0"/>
        </w:rPr>
        <w:t xml:space="preserve">UI view </w:t>
      </w:r>
      <w:r w:rsidR="00401B7C" w:rsidRPr="00184E45">
        <w:rPr>
          <w:b w:val="0"/>
          <w:bCs w:val="0"/>
          <w:cs/>
        </w:rPr>
        <w:t xml:space="preserve">จะส่งข้อมูลมายัง </w:t>
      </w:r>
      <w:r w:rsidR="00401B7C" w:rsidRPr="00184E45">
        <w:rPr>
          <w:b w:val="0"/>
          <w:bCs w:val="0"/>
        </w:rPr>
        <w:t xml:space="preserve">controller </w:t>
      </w:r>
      <w:r w:rsidR="00401B7C" w:rsidRPr="00184E45">
        <w:rPr>
          <w:b w:val="0"/>
          <w:bCs w:val="0"/>
          <w:cs/>
        </w:rPr>
        <w:t xml:space="preserve">ตัว </w:t>
      </w:r>
      <w:r w:rsidR="00401B7C" w:rsidRPr="00184E45">
        <w:rPr>
          <w:b w:val="0"/>
          <w:bCs w:val="0"/>
        </w:rPr>
        <w:t xml:space="preserve">controller </w:t>
      </w:r>
      <w:r w:rsidR="00401B7C" w:rsidRPr="00184E45">
        <w:rPr>
          <w:b w:val="0"/>
          <w:bCs w:val="0"/>
          <w:cs/>
        </w:rPr>
        <w:t>จะทำการประมวลผล</w:t>
      </w:r>
      <w:r w:rsidR="00401B7C" w:rsidRPr="00184E45">
        <w:rPr>
          <w:rFonts w:hint="cs"/>
          <w:b w:val="0"/>
          <w:bCs w:val="0"/>
          <w:cs/>
        </w:rPr>
        <w:t xml:space="preserve"> </w:t>
      </w:r>
      <w:r w:rsidR="00401B7C" w:rsidRPr="00184E45">
        <w:rPr>
          <w:b w:val="0"/>
          <w:bCs w:val="0"/>
          <w:cs/>
        </w:rPr>
        <w:t xml:space="preserve">บางคำสั่งอาจจะต้องไปติดต่อกับ </w:t>
      </w:r>
      <w:r w:rsidR="00401B7C" w:rsidRPr="00184E45">
        <w:rPr>
          <w:b w:val="0"/>
          <w:bCs w:val="0"/>
        </w:rPr>
        <w:t xml:space="preserve">model </w:t>
      </w:r>
      <w:r w:rsidR="00401B7C" w:rsidRPr="00184E45">
        <w:rPr>
          <w:b w:val="0"/>
          <w:bCs w:val="0"/>
          <w:cs/>
        </w:rPr>
        <w:t xml:space="preserve">แล้วจะส่งไปยัง </w:t>
      </w:r>
      <w:r w:rsidR="00401B7C" w:rsidRPr="00184E45">
        <w:rPr>
          <w:b w:val="0"/>
          <w:bCs w:val="0"/>
        </w:rPr>
        <w:t xml:space="preserve">view </w:t>
      </w:r>
      <w:r w:rsidR="00401B7C" w:rsidRPr="00184E45">
        <w:rPr>
          <w:b w:val="0"/>
          <w:bCs w:val="0"/>
          <w:cs/>
        </w:rPr>
        <w:t xml:space="preserve">เพื่อแสดงผลตามคำสั่งที่ </w:t>
      </w:r>
      <w:r w:rsidR="00401B7C" w:rsidRPr="00184E45">
        <w:rPr>
          <w:b w:val="0"/>
          <w:bCs w:val="0"/>
        </w:rPr>
        <w:t xml:space="preserve">end user </w:t>
      </w:r>
      <w:r w:rsidR="00401B7C" w:rsidRPr="00184E45">
        <w:rPr>
          <w:b w:val="0"/>
          <w:bCs w:val="0"/>
          <w:cs/>
        </w:rPr>
        <w:t>ร้องขอมา</w:t>
      </w:r>
      <w:r w:rsidR="00AA72D9" w:rsidRPr="00184E45">
        <w:rPr>
          <w:b w:val="0"/>
          <w:bCs w:val="0"/>
        </w:rPr>
        <w:t xml:space="preserve"> </w:t>
      </w:r>
      <w:proofErr w:type="gramStart"/>
      <w:r w:rsidR="00401B7C" w:rsidRPr="00184E45">
        <w:rPr>
          <w:b w:val="0"/>
          <w:bCs w:val="0"/>
        </w:rPr>
        <w:t xml:space="preserve">Controller </w:t>
      </w:r>
      <w:r w:rsidR="00AA72D9" w:rsidRPr="00184E45">
        <w:rPr>
          <w:b w:val="0"/>
          <w:bCs w:val="0"/>
        </w:rPr>
        <w:t xml:space="preserve"> </w:t>
      </w:r>
      <w:r w:rsidR="00AA72D9" w:rsidRPr="00184E45">
        <w:rPr>
          <w:rFonts w:hint="cs"/>
          <w:b w:val="0"/>
          <w:bCs w:val="0"/>
          <w:cs/>
        </w:rPr>
        <w:t>ดังภาพ</w:t>
      </w:r>
      <w:proofErr w:type="gramEnd"/>
    </w:p>
    <w:p w14:paraId="6A26A7AE" w14:textId="437E1C57" w:rsidR="00401B7C" w:rsidRDefault="00A40F2B" w:rsidP="00184E45">
      <w:pPr>
        <w:pStyle w:val="a4"/>
        <w:jc w:val="center"/>
      </w:pPr>
      <w:r w:rsidRPr="00A40F2B">
        <w:rPr>
          <w:noProof/>
        </w:rPr>
        <w:drawing>
          <wp:inline distT="0" distB="0" distL="0" distR="0" wp14:anchorId="5811FF42" wp14:editId="1756A1C6">
            <wp:extent cx="1514475" cy="1724272"/>
            <wp:effectExtent l="0" t="0" r="0" b="952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24320" cy="17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6730" w14:textId="49453FEC" w:rsidR="00401B7C" w:rsidRPr="00C86EB1" w:rsidRDefault="00401B7C" w:rsidP="00162A31">
      <w:pPr>
        <w:pStyle w:val="8"/>
      </w:pPr>
      <w:bookmarkStart w:id="249" w:name="_Toc70513886"/>
      <w:bookmarkStart w:id="250" w:name="_Toc71832018"/>
      <w:bookmarkStart w:id="251" w:name="_Toc72265913"/>
      <w:bookmarkStart w:id="252" w:name="_Toc72266225"/>
      <w:r>
        <w:rPr>
          <w:rFonts w:hint="cs"/>
          <w:cs/>
        </w:rPr>
        <w:t>ส่วนของไฟล์</w:t>
      </w:r>
      <w:r>
        <w:t xml:space="preserve"> Controller</w:t>
      </w:r>
      <w:r>
        <w:rPr>
          <w:rFonts w:hint="cs"/>
          <w:cs/>
        </w:rPr>
        <w:t xml:space="preserve"> สำหรับคำสั่งต่าง ๆ</w:t>
      </w:r>
      <w:bookmarkEnd w:id="249"/>
      <w:bookmarkEnd w:id="250"/>
      <w:bookmarkEnd w:id="251"/>
      <w:bookmarkEnd w:id="252"/>
    </w:p>
    <w:p w14:paraId="116F5E27" w14:textId="1FB428FD" w:rsidR="00401B7C" w:rsidRDefault="00401B7C" w:rsidP="00401B7C">
      <w:pPr>
        <w:pStyle w:val="4"/>
        <w:tabs>
          <w:tab w:val="left" w:pos="1701"/>
        </w:tabs>
      </w:pPr>
      <w:r>
        <w:rPr>
          <w:rFonts w:hint="cs"/>
          <w:cs/>
        </w:rPr>
        <w:t>การสร้างหน้าแรกของระบบ</w:t>
      </w:r>
      <w:r w:rsidR="00E57891">
        <w:rPr>
          <w:rFonts w:hint="cs"/>
          <w:cs/>
        </w:rPr>
        <w:t>ผู้ใช้งานสถานะปกติ</w:t>
      </w:r>
      <w:r w:rsidR="00AA72D9">
        <w:rPr>
          <w:rFonts w:hint="cs"/>
          <w:cs/>
        </w:rPr>
        <w:t xml:space="preserve"> โดย</w:t>
      </w:r>
      <w:r>
        <w:rPr>
          <w:rFonts w:hint="cs"/>
          <w:cs/>
        </w:rPr>
        <w:t>แสดงข้อมูล</w:t>
      </w:r>
      <w:r w:rsidR="00A40F2B">
        <w:rPr>
          <w:rFonts w:hint="cs"/>
          <w:cs/>
        </w:rPr>
        <w:t>สถานการณ์รายวันของโควิด 19</w:t>
      </w:r>
    </w:p>
    <w:p w14:paraId="787BBD1B" w14:textId="7AD924D4" w:rsidR="00401B7C" w:rsidRDefault="0054090A" w:rsidP="0054090A">
      <w:pPr>
        <w:pStyle w:val="a4"/>
        <w:jc w:val="center"/>
      </w:pPr>
      <w:r>
        <w:rPr>
          <w:noProof/>
        </w:rPr>
        <w:drawing>
          <wp:inline distT="0" distB="0" distL="0" distR="0" wp14:anchorId="7766C31C" wp14:editId="38F5C454">
            <wp:extent cx="1655379" cy="3494486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1646864175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285" cy="353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A4D4" w14:textId="7D20BC88" w:rsidR="00401B7C" w:rsidRDefault="00401B7C" w:rsidP="00162A31">
      <w:pPr>
        <w:pStyle w:val="8"/>
      </w:pPr>
      <w:bookmarkStart w:id="253" w:name="_Toc70513887"/>
      <w:bookmarkStart w:id="254" w:name="_Toc71832019"/>
      <w:bookmarkStart w:id="255" w:name="_Toc72265914"/>
      <w:bookmarkStart w:id="256" w:name="_Toc72266226"/>
      <w:r>
        <w:rPr>
          <w:rFonts w:hint="cs"/>
          <w:cs/>
        </w:rPr>
        <w:t>หน้าจอหน้าแรก</w:t>
      </w:r>
      <w:bookmarkEnd w:id="253"/>
      <w:bookmarkEnd w:id="254"/>
      <w:bookmarkEnd w:id="255"/>
      <w:bookmarkEnd w:id="256"/>
    </w:p>
    <w:p w14:paraId="6BEDA284" w14:textId="77777777" w:rsidR="0054090A" w:rsidRPr="0054090A" w:rsidRDefault="0054090A" w:rsidP="0054090A"/>
    <w:p w14:paraId="6C4A21C5" w14:textId="78F52766" w:rsidR="00401B7C" w:rsidRPr="00C86EB1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สำหรับหน้าแสดงผลที่ใช้ในการ</w:t>
      </w:r>
      <w:r w:rsidR="0054090A">
        <w:rPr>
          <w:rFonts w:hint="cs"/>
          <w:cs/>
        </w:rPr>
        <w:t>เข้าสู่ระบบ</w:t>
      </w:r>
    </w:p>
    <w:p w14:paraId="72FE6AB7" w14:textId="77777777" w:rsidR="00401B7C" w:rsidRDefault="00401B7C" w:rsidP="0054090A">
      <w:pPr>
        <w:pStyle w:val="a4"/>
        <w:jc w:val="center"/>
      </w:pPr>
      <w:r>
        <w:rPr>
          <w:noProof/>
        </w:rPr>
        <w:drawing>
          <wp:inline distT="0" distB="0" distL="0" distR="0" wp14:anchorId="24FF0EC0" wp14:editId="4DB35338">
            <wp:extent cx="4256689" cy="2809971"/>
            <wp:effectExtent l="19050" t="19050" r="10795" b="9525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รูปภาพ 58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89" cy="2809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AA377" w14:textId="113B9B21" w:rsidR="00401B7C" w:rsidRPr="00C86EB1" w:rsidRDefault="00401B7C" w:rsidP="00162A31">
      <w:pPr>
        <w:pStyle w:val="8"/>
      </w:pPr>
      <w:bookmarkStart w:id="257" w:name="_Toc70513888"/>
      <w:bookmarkStart w:id="258" w:name="_Toc71832020"/>
      <w:bookmarkStart w:id="259" w:name="_Toc72265915"/>
      <w:bookmarkStart w:id="260" w:name="_Toc72266227"/>
      <w:r>
        <w:rPr>
          <w:rFonts w:hint="cs"/>
          <w:cs/>
        </w:rPr>
        <w:t>ตัวอย่าง</w:t>
      </w:r>
      <w:r w:rsidR="003F32F3">
        <w:rPr>
          <w:rFonts w:hint="cs"/>
          <w:cs/>
        </w:rPr>
        <w:t>แอพพลิเคชั่น</w:t>
      </w:r>
      <w:r>
        <w:rPr>
          <w:rFonts w:hint="cs"/>
          <w:cs/>
        </w:rPr>
        <w:t>ส่วน</w:t>
      </w:r>
      <w:bookmarkEnd w:id="257"/>
      <w:bookmarkEnd w:id="258"/>
      <w:bookmarkEnd w:id="259"/>
      <w:bookmarkEnd w:id="260"/>
      <w:r w:rsidR="0054090A">
        <w:rPr>
          <w:rFonts w:hint="cs"/>
          <w:cs/>
        </w:rPr>
        <w:t>เข้าสู่ระบบ</w:t>
      </w:r>
    </w:p>
    <w:p w14:paraId="298DD403" w14:textId="34E7E933" w:rsidR="00401B7C" w:rsidRDefault="00401B7C" w:rsidP="00401B7C">
      <w:pPr>
        <w:pStyle w:val="4"/>
        <w:tabs>
          <w:tab w:val="left" w:pos="1701"/>
        </w:tabs>
      </w:pPr>
      <w:r>
        <w:rPr>
          <w:rFonts w:hint="cs"/>
          <w:cs/>
        </w:rPr>
        <w:t>หน้าเข้าสู่ระบบ ประกอบไปด้วยการเข้าสู่ระบบ</w:t>
      </w:r>
      <w:r w:rsidR="0054090A">
        <w:rPr>
          <w:rFonts w:hint="cs"/>
          <w:cs/>
        </w:rPr>
        <w:t xml:space="preserve">ด้วยบัญชี </w:t>
      </w:r>
      <w:r w:rsidR="0054090A">
        <w:t>Google</w:t>
      </w:r>
      <w:r w:rsidR="001C794D">
        <w:t xml:space="preserve"> </w:t>
      </w:r>
      <w:r w:rsidR="001C794D">
        <w:rPr>
          <w:rFonts w:hint="cs"/>
          <w:cs/>
        </w:rPr>
        <w:t>ของมหาวิทยาลัยโดยระบบจะทำการเช็คบัญชีของของนักศึกษาจากรหัสนักศึกษา</w:t>
      </w:r>
      <w:r w:rsidR="006A6F39">
        <w:t xml:space="preserve"> </w:t>
      </w:r>
      <w:r w:rsidR="006A6F39">
        <w:rPr>
          <w:rFonts w:hint="cs"/>
          <w:cs/>
        </w:rPr>
        <w:t xml:space="preserve">และทำการเช็คบัญชี </w:t>
      </w:r>
      <w:r w:rsidR="006A6F39">
        <w:t xml:space="preserve">Google </w:t>
      </w:r>
      <w:r w:rsidR="006A6F39">
        <w:rPr>
          <w:rFonts w:hint="cs"/>
          <w:cs/>
        </w:rPr>
        <w:t>ของเจ้าหน้าที่จากรหัสเจ้าหน้าที่</w:t>
      </w:r>
    </w:p>
    <w:p w14:paraId="410B5161" w14:textId="37923C9A" w:rsidR="00401B7C" w:rsidRDefault="001C794D" w:rsidP="001C794D">
      <w:pPr>
        <w:pStyle w:val="a4"/>
        <w:jc w:val="center"/>
      </w:pPr>
      <w:r>
        <w:rPr>
          <w:noProof/>
        </w:rPr>
        <w:drawing>
          <wp:inline distT="0" distB="0" distL="0" distR="0" wp14:anchorId="002BBD3C" wp14:editId="2F7FBAF8">
            <wp:extent cx="1425406" cy="3009014"/>
            <wp:effectExtent l="0" t="0" r="3810" b="127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1646864413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648" cy="304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B5B" w14:textId="55F7754C" w:rsidR="00401B7C" w:rsidRDefault="00401B7C" w:rsidP="00162A31">
      <w:pPr>
        <w:pStyle w:val="8"/>
      </w:pPr>
      <w:bookmarkStart w:id="261" w:name="_Toc70513889"/>
      <w:bookmarkStart w:id="262" w:name="_Toc71832021"/>
      <w:bookmarkStart w:id="263" w:name="_Toc72265916"/>
      <w:bookmarkStart w:id="264" w:name="_Toc72266228"/>
      <w:r>
        <w:rPr>
          <w:rFonts w:hint="cs"/>
          <w:cs/>
        </w:rPr>
        <w:t>หน้าจอหน้าเข้าสู่ระบบ</w:t>
      </w:r>
      <w:bookmarkEnd w:id="261"/>
      <w:bookmarkEnd w:id="262"/>
      <w:bookmarkEnd w:id="263"/>
      <w:bookmarkEnd w:id="264"/>
    </w:p>
    <w:p w14:paraId="115BC425" w14:textId="77777777" w:rsidR="001C794D" w:rsidRPr="001C794D" w:rsidRDefault="001C794D" w:rsidP="001C794D"/>
    <w:p w14:paraId="5FAF4915" w14:textId="6A39E27E" w:rsidR="00401B7C" w:rsidRPr="00DA6DFC" w:rsidRDefault="00401B7C" w:rsidP="001C794D">
      <w:pPr>
        <w:tabs>
          <w:tab w:val="left" w:pos="1134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สำหรับหน้าเข้าสู่ระบบโดยเป็นโค้ดในส่วนของ</w:t>
      </w:r>
      <w:r w:rsidR="001C794D">
        <w:rPr>
          <w:rFonts w:hint="cs"/>
          <w:cs/>
        </w:rPr>
        <w:t xml:space="preserve">การกำหนดรหัสนักศึกษาแต่ละคณะ และการเช็คบัญชี </w:t>
      </w:r>
      <w:r w:rsidR="001C794D">
        <w:t xml:space="preserve">Google </w:t>
      </w:r>
      <w:r w:rsidR="001C794D">
        <w:rPr>
          <w:rFonts w:hint="cs"/>
          <w:cs/>
        </w:rPr>
        <w:t>ของเจ้าหน้าที่</w:t>
      </w:r>
    </w:p>
    <w:p w14:paraId="6293A177" w14:textId="77777777" w:rsidR="00401B7C" w:rsidRDefault="00401B7C" w:rsidP="006A6F39">
      <w:pPr>
        <w:pStyle w:val="a4"/>
        <w:jc w:val="center"/>
      </w:pPr>
      <w:r>
        <w:rPr>
          <w:noProof/>
        </w:rPr>
        <w:drawing>
          <wp:inline distT="0" distB="0" distL="0" distR="0" wp14:anchorId="2C7542C2" wp14:editId="2A11D039">
            <wp:extent cx="4486940" cy="2864004"/>
            <wp:effectExtent l="19050" t="19050" r="27940" b="1270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รูปภาพ 58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729" cy="287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01FAA" w14:textId="70D5CA5F" w:rsidR="00401B7C" w:rsidRPr="00474A76" w:rsidRDefault="00401B7C" w:rsidP="00162A31">
      <w:pPr>
        <w:pStyle w:val="8"/>
      </w:pPr>
      <w:bookmarkStart w:id="265" w:name="_Toc70513890"/>
      <w:bookmarkStart w:id="266" w:name="_Toc71832022"/>
      <w:bookmarkStart w:id="267" w:name="_Toc72265917"/>
      <w:bookmarkStart w:id="268" w:name="_Toc72266229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การเข้าสู่ระบบ</w:t>
      </w:r>
      <w:bookmarkEnd w:id="265"/>
      <w:bookmarkEnd w:id="266"/>
      <w:bookmarkEnd w:id="267"/>
      <w:bookmarkEnd w:id="268"/>
    </w:p>
    <w:p w14:paraId="371B934D" w14:textId="1B250079" w:rsidR="00401B7C" w:rsidRDefault="00401B7C" w:rsidP="00401B7C">
      <w:pPr>
        <w:pStyle w:val="4"/>
        <w:tabs>
          <w:tab w:val="left" w:pos="1701"/>
        </w:tabs>
      </w:pPr>
      <w:r>
        <w:rPr>
          <w:rFonts w:hint="cs"/>
          <w:cs/>
        </w:rPr>
        <w:t xml:space="preserve">การพัฒนาระบบผู้ดูแลระบบโดยประกอบด้วยระบบจัดการผู้ใช้งาน </w:t>
      </w:r>
      <w:r w:rsidR="002274E0">
        <w:rPr>
          <w:cs/>
        </w:rPr>
        <w:br w:type="textWrapping" w:clear="all"/>
      </w:r>
      <w:r>
        <w:rPr>
          <w:rFonts w:hint="cs"/>
          <w:cs/>
        </w:rPr>
        <w:t>ระบบจัดการ</w:t>
      </w:r>
      <w:r w:rsidR="006A6F39">
        <w:rPr>
          <w:rFonts w:hint="cs"/>
          <w:cs/>
        </w:rPr>
        <w:t>ระบบกักตัว ระบบติดเชื้อ</w:t>
      </w:r>
      <w:r>
        <w:t xml:space="preserve"> </w:t>
      </w:r>
      <w:r>
        <w:rPr>
          <w:rFonts w:hint="cs"/>
          <w:cs/>
        </w:rPr>
        <w:t>การเพิ่มข้อมูล การแก้ไขข้อมูล การลบข้อมูล</w:t>
      </w:r>
      <w:r w:rsidR="006A6F39">
        <w:rPr>
          <w:rFonts w:hint="cs"/>
          <w:cs/>
        </w:rPr>
        <w:t>ช่องทางการติดต่อ คู่มือโควิด ประชาสัมพันธ์</w:t>
      </w:r>
    </w:p>
    <w:p w14:paraId="37EEC2F2" w14:textId="4C50C1E4" w:rsidR="00401B7C" w:rsidRDefault="006A6F39" w:rsidP="006A6F39">
      <w:pPr>
        <w:pStyle w:val="a4"/>
        <w:jc w:val="center"/>
      </w:pPr>
      <w:r>
        <w:rPr>
          <w:noProof/>
        </w:rPr>
        <w:drawing>
          <wp:inline distT="0" distB="0" distL="0" distR="0" wp14:anchorId="512B323A" wp14:editId="3EA53069">
            <wp:extent cx="1254642" cy="2648532"/>
            <wp:effectExtent l="0" t="0" r="3175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1646865538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154" cy="271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8CD0" w14:textId="5CADCE4B" w:rsidR="00401B7C" w:rsidRDefault="00401B7C" w:rsidP="00162A31">
      <w:pPr>
        <w:pStyle w:val="8"/>
      </w:pPr>
      <w:bookmarkStart w:id="269" w:name="_Toc70513896"/>
      <w:bookmarkStart w:id="270" w:name="_Toc71832027"/>
      <w:bookmarkStart w:id="271" w:name="_Toc72265922"/>
      <w:bookmarkStart w:id="272" w:name="_Toc72266234"/>
      <w:r>
        <w:rPr>
          <w:rFonts w:hint="cs"/>
          <w:cs/>
        </w:rPr>
        <w:t>หน้าจอหน้าแรกของผู้ดูแลระบบ</w:t>
      </w:r>
      <w:bookmarkEnd w:id="269"/>
      <w:bookmarkEnd w:id="270"/>
      <w:bookmarkEnd w:id="271"/>
      <w:bookmarkEnd w:id="272"/>
    </w:p>
    <w:p w14:paraId="12CFEDEA" w14:textId="77777777" w:rsidR="006A6F39" w:rsidRPr="006A6F39" w:rsidRDefault="006A6F39" w:rsidP="006A6F39"/>
    <w:p w14:paraId="325BEBAB" w14:textId="210FB9F5" w:rsidR="00401B7C" w:rsidRPr="00CA4C1F" w:rsidRDefault="00401B7C" w:rsidP="00401B7C">
      <w:pPr>
        <w:tabs>
          <w:tab w:val="left" w:pos="1701"/>
        </w:tabs>
        <w:ind w:firstLine="0"/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สำหรับหน้าแรกของผู้ดูแลระบบส่วนของฟังก์ชันข้อมูลจัดการผลรวมต่าง ๆ แสดลผลในรูปแบบของ</w:t>
      </w:r>
      <w:r w:rsidR="00A209D8">
        <w:t xml:space="preserve"> </w:t>
      </w:r>
      <w:proofErr w:type="spellStart"/>
      <w:r w:rsidR="00A209D8">
        <w:t>Drawe</w:t>
      </w:r>
      <w:proofErr w:type="spellEnd"/>
      <w:r w:rsidR="00A209D8">
        <w:t xml:space="preserve"> </w:t>
      </w:r>
    </w:p>
    <w:p w14:paraId="0B6CCC60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631D0CF9" wp14:editId="78B2389A">
            <wp:extent cx="4860000" cy="3120679"/>
            <wp:effectExtent l="19050" t="19050" r="17145" b="22860"/>
            <wp:docPr id="588" name="รูปภาพ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รูปภาพ 588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120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D0663" w14:textId="4F9F6E84" w:rsidR="00401B7C" w:rsidRPr="00A209D8" w:rsidRDefault="00401B7C" w:rsidP="00162A31">
      <w:pPr>
        <w:pStyle w:val="8"/>
      </w:pPr>
      <w:bookmarkStart w:id="273" w:name="_Toc70513897"/>
      <w:bookmarkStart w:id="274" w:name="_Toc71832028"/>
      <w:bookmarkStart w:id="275" w:name="_Toc72265923"/>
      <w:bookmarkStart w:id="276" w:name="_Toc72266235"/>
      <w:r>
        <w:rPr>
          <w:rFonts w:hint="cs"/>
          <w:cs/>
        </w:rPr>
        <w:t>ตัวอย่างส่วน</w:t>
      </w:r>
      <w:bookmarkEnd w:id="273"/>
      <w:bookmarkEnd w:id="274"/>
      <w:bookmarkEnd w:id="275"/>
      <w:bookmarkEnd w:id="276"/>
      <w:r w:rsidR="00A209D8">
        <w:t xml:space="preserve"> </w:t>
      </w:r>
      <w:proofErr w:type="spellStart"/>
      <w:r w:rsidR="00A209D8">
        <w:t>Drawe</w:t>
      </w:r>
      <w:proofErr w:type="spellEnd"/>
      <w:r w:rsidR="00A209D8">
        <w:t xml:space="preserve"> </w:t>
      </w:r>
      <w:r w:rsidR="00A209D8">
        <w:rPr>
          <w:rFonts w:hint="cs"/>
          <w:cs/>
        </w:rPr>
        <w:t>ของผู้ดูแลระบบ</w:t>
      </w:r>
      <w:r w:rsidR="00A209D8">
        <w:t xml:space="preserve"> </w:t>
      </w:r>
    </w:p>
    <w:p w14:paraId="497B0657" w14:textId="73B7EECA" w:rsidR="00401B7C" w:rsidRDefault="00A209D8" w:rsidP="00A209D8">
      <w:pPr>
        <w:pStyle w:val="a4"/>
        <w:jc w:val="center"/>
      </w:pPr>
      <w:r>
        <w:rPr>
          <w:noProof/>
        </w:rPr>
        <w:drawing>
          <wp:inline distT="0" distB="0" distL="0" distR="0" wp14:anchorId="7250BCDB" wp14:editId="38C7D6D1">
            <wp:extent cx="1551940" cy="3276121"/>
            <wp:effectExtent l="0" t="0" r="0" b="63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1646865816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399" cy="332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944" w14:textId="2516E910" w:rsidR="00A209D8" w:rsidRDefault="00401B7C" w:rsidP="00162A31">
      <w:pPr>
        <w:pStyle w:val="8"/>
      </w:pPr>
      <w:bookmarkStart w:id="277" w:name="_Toc70513898"/>
      <w:bookmarkStart w:id="278" w:name="_Toc71832029"/>
      <w:bookmarkStart w:id="279" w:name="_Toc72265924"/>
      <w:bookmarkStart w:id="280" w:name="_Toc72266236"/>
      <w:r>
        <w:rPr>
          <w:rFonts w:hint="cs"/>
          <w:cs/>
        </w:rPr>
        <w:t>หน้าจอหน้าระบบจัดการผู้ใช้งาน</w:t>
      </w:r>
      <w:bookmarkEnd w:id="277"/>
      <w:bookmarkEnd w:id="278"/>
      <w:bookmarkEnd w:id="279"/>
      <w:bookmarkEnd w:id="280"/>
    </w:p>
    <w:p w14:paraId="5CB8192B" w14:textId="77777777" w:rsidR="00A209D8" w:rsidRPr="00A209D8" w:rsidRDefault="00A209D8" w:rsidP="00A209D8">
      <w:pPr>
        <w:ind w:firstLine="0"/>
      </w:pPr>
    </w:p>
    <w:p w14:paraId="4A8D9077" w14:textId="6AFB14FF" w:rsidR="00401B7C" w:rsidRPr="00CA4C1F" w:rsidRDefault="00401B7C" w:rsidP="00A209D8">
      <w:pPr>
        <w:tabs>
          <w:tab w:val="left" w:pos="1134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</w:t>
      </w:r>
      <w:r w:rsidR="00A209D8">
        <w:rPr>
          <w:rFonts w:hint="cs"/>
          <w:cs/>
        </w:rPr>
        <w:t>แรก</w:t>
      </w:r>
      <w:r>
        <w:rPr>
          <w:rFonts w:hint="cs"/>
          <w:cs/>
        </w:rPr>
        <w:t xml:space="preserve"> ฟังก์ชันการแสดงข้อมูล</w:t>
      </w:r>
      <w:r w:rsidR="00A209D8">
        <w:rPr>
          <w:rFonts w:hint="cs"/>
          <w:cs/>
        </w:rPr>
        <w:t>สถานะ</w:t>
      </w:r>
      <w:r>
        <w:rPr>
          <w:rFonts w:hint="cs"/>
          <w:cs/>
        </w:rPr>
        <w:t>ของผู้ใช้งาน แสดลผลในรูปแบบของตาราง (</w:t>
      </w:r>
      <w:r>
        <w:t xml:space="preserve">Data Table) </w:t>
      </w:r>
      <w:r>
        <w:rPr>
          <w:rFonts w:hint="cs"/>
          <w:cs/>
        </w:rPr>
        <w:t xml:space="preserve">โดยจะทำการเรียงลำดับข้อมูลอัตโนมัติ ซึ่งข้อมูลจะถูกนำมาจากฐานข้อมูล ในส่วนโค้ด </w:t>
      </w:r>
      <w:proofErr w:type="spellStart"/>
      <w:r>
        <w:t>addColumn</w:t>
      </w:r>
      <w:proofErr w:type="spellEnd"/>
      <w:r>
        <w:rPr>
          <w:rFonts w:hint="cs"/>
          <w:cs/>
        </w:rPr>
        <w:t xml:space="preserve"> </w:t>
      </w:r>
      <w:r w:rsidR="00A209D8">
        <w:rPr>
          <w:rFonts w:hint="cs"/>
          <w:cs/>
        </w:rPr>
        <w:t>และส่วนของการแสดงสถานะของแต่ละคณะ</w:t>
      </w:r>
    </w:p>
    <w:p w14:paraId="33EBFE52" w14:textId="77777777" w:rsidR="00401B7C" w:rsidRDefault="00401B7C" w:rsidP="00184E45">
      <w:pPr>
        <w:pStyle w:val="a4"/>
      </w:pPr>
      <w:r w:rsidRPr="00CA4C1F">
        <w:rPr>
          <w:noProof/>
        </w:rPr>
        <w:drawing>
          <wp:inline distT="0" distB="0" distL="0" distR="0" wp14:anchorId="006420B1" wp14:editId="1C46E192">
            <wp:extent cx="4934689" cy="2771775"/>
            <wp:effectExtent l="19050" t="19050" r="18415" b="9525"/>
            <wp:docPr id="591" name="รูปภาพ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รูปภาพ 59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087" cy="2775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DF91A" w14:textId="60141774" w:rsidR="00401B7C" w:rsidRDefault="00401B7C" w:rsidP="00162A31">
      <w:pPr>
        <w:pStyle w:val="8"/>
      </w:pPr>
      <w:bookmarkStart w:id="281" w:name="_Toc70513899"/>
      <w:bookmarkStart w:id="282" w:name="_Toc71832030"/>
      <w:bookmarkStart w:id="283" w:name="_Toc72265925"/>
      <w:bookmarkStart w:id="284" w:name="_Toc72266237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ส่วน</w:t>
      </w:r>
      <w:bookmarkEnd w:id="281"/>
      <w:bookmarkEnd w:id="282"/>
      <w:bookmarkEnd w:id="283"/>
      <w:bookmarkEnd w:id="284"/>
      <w:r w:rsidR="00A209D8">
        <w:rPr>
          <w:rFonts w:hint="cs"/>
          <w:cs/>
        </w:rPr>
        <w:t>แสดงข้อมูลสถานะผู้ใช้งาน</w:t>
      </w:r>
    </w:p>
    <w:p w14:paraId="2BEA2500" w14:textId="661C8B8F" w:rsidR="00401B7C" w:rsidRDefault="00A209D8" w:rsidP="00A209D8">
      <w:pPr>
        <w:pStyle w:val="a4"/>
        <w:jc w:val="center"/>
      </w:pPr>
      <w:r>
        <w:rPr>
          <w:noProof/>
        </w:rPr>
        <w:drawing>
          <wp:inline distT="0" distB="0" distL="0" distR="0" wp14:anchorId="7022E030" wp14:editId="10B8EB13">
            <wp:extent cx="1594884" cy="3366781"/>
            <wp:effectExtent l="0" t="0" r="5715" b="508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1646866075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17" cy="339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4093" w14:textId="6B95C5C2" w:rsidR="00401B7C" w:rsidRDefault="00A209D8" w:rsidP="00162A31">
      <w:pPr>
        <w:pStyle w:val="8"/>
      </w:pPr>
      <w:r>
        <w:rPr>
          <w:rFonts w:hint="cs"/>
          <w:cs/>
        </w:rPr>
        <w:t>แผนที่แสดงตำแหน่งผู้ใช้งาน</w:t>
      </w:r>
    </w:p>
    <w:p w14:paraId="5E3A921F" w14:textId="77777777" w:rsidR="00A209D8" w:rsidRPr="00A209D8" w:rsidRDefault="00A209D8" w:rsidP="00A209D8"/>
    <w:p w14:paraId="48AC1D7F" w14:textId="62AAAA95" w:rsidR="00401B7C" w:rsidRPr="004C4E9E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="00A209D8">
        <w:rPr>
          <w:rFonts w:hint="cs"/>
          <w:cs/>
        </w:rPr>
        <w:t>แสดงตำแหน่งผู้ใช้งาน ที่มีสถานะกำลังกักตัว ติดเชื้อ รักษาหายแล้ว</w:t>
      </w:r>
    </w:p>
    <w:p w14:paraId="0DF45FAA" w14:textId="77777777" w:rsidR="00401B7C" w:rsidRDefault="00401B7C" w:rsidP="001D72E4">
      <w:pPr>
        <w:pStyle w:val="a4"/>
        <w:jc w:val="center"/>
      </w:pPr>
      <w:r>
        <w:rPr>
          <w:noProof/>
        </w:rPr>
        <w:drawing>
          <wp:inline distT="0" distB="0" distL="0" distR="0" wp14:anchorId="69E070BE" wp14:editId="151993E7">
            <wp:extent cx="4257675" cy="3107004"/>
            <wp:effectExtent l="19050" t="19050" r="9525" b="17780"/>
            <wp:docPr id="592" name="รูปภาพ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รูปภาพ 592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98"/>
                    <a:stretch/>
                  </pic:blipFill>
                  <pic:spPr bwMode="auto">
                    <a:xfrm>
                      <a:off x="0" y="0"/>
                      <a:ext cx="4265714" cy="311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4A7AC" w14:textId="4777C250" w:rsidR="00401B7C" w:rsidRPr="0092166C" w:rsidRDefault="00401B7C" w:rsidP="00162A31">
      <w:pPr>
        <w:pStyle w:val="8"/>
      </w:pPr>
      <w:bookmarkStart w:id="285" w:name="_Toc70513901"/>
      <w:bookmarkStart w:id="286" w:name="_Toc71832032"/>
      <w:bookmarkStart w:id="287" w:name="_Toc72265927"/>
      <w:bookmarkStart w:id="288" w:name="_Toc72266239"/>
      <w:r>
        <w:rPr>
          <w:rFonts w:hint="cs"/>
          <w:cs/>
        </w:rPr>
        <w:t>ตัวอย่างส่วน</w:t>
      </w:r>
      <w:bookmarkEnd w:id="285"/>
      <w:bookmarkEnd w:id="286"/>
      <w:bookmarkEnd w:id="287"/>
      <w:bookmarkEnd w:id="288"/>
      <w:r w:rsidR="00A209D8">
        <w:rPr>
          <w:rFonts w:hint="cs"/>
          <w:cs/>
        </w:rPr>
        <w:t>แผนที่แสดงตำแหน่งผู้ใช้งาน</w:t>
      </w:r>
    </w:p>
    <w:p w14:paraId="01915405" w14:textId="71B12443" w:rsidR="00401B7C" w:rsidRDefault="001D72E4" w:rsidP="001D72E4">
      <w:pPr>
        <w:pStyle w:val="a4"/>
        <w:jc w:val="center"/>
      </w:pPr>
      <w:r>
        <w:rPr>
          <w:noProof/>
        </w:rPr>
        <w:drawing>
          <wp:inline distT="0" distB="0" distL="0" distR="0" wp14:anchorId="33C91E18" wp14:editId="3F3DD785">
            <wp:extent cx="1562100" cy="3297569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648974715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738" cy="33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F1D3" w14:textId="46E4B9AC" w:rsidR="00401B7C" w:rsidRDefault="00401B7C" w:rsidP="00162A31">
      <w:pPr>
        <w:pStyle w:val="8"/>
      </w:pPr>
      <w:bookmarkStart w:id="289" w:name="_Toc70513902"/>
      <w:bookmarkStart w:id="290" w:name="_Toc71832033"/>
      <w:bookmarkStart w:id="291" w:name="_Toc72265928"/>
      <w:bookmarkStart w:id="292" w:name="_Toc72266240"/>
      <w:r>
        <w:rPr>
          <w:rFonts w:hint="cs"/>
          <w:cs/>
        </w:rPr>
        <w:t>หน้าจอ</w:t>
      </w:r>
      <w:bookmarkEnd w:id="289"/>
      <w:bookmarkEnd w:id="290"/>
      <w:bookmarkEnd w:id="291"/>
      <w:bookmarkEnd w:id="292"/>
      <w:r w:rsidR="00A209D8">
        <w:rPr>
          <w:rFonts w:hint="cs"/>
          <w:cs/>
        </w:rPr>
        <w:t>อัปโหลดเอกสารและเพิ่มช่องทางเบอร์สายด่วน</w:t>
      </w:r>
    </w:p>
    <w:p w14:paraId="4FB3CBA8" w14:textId="77777777" w:rsidR="00A209D8" w:rsidRPr="00A209D8" w:rsidRDefault="00A209D8" w:rsidP="00A209D8"/>
    <w:p w14:paraId="1F59F35D" w14:textId="7BB4127B" w:rsidR="00401B7C" w:rsidRPr="004C4E9E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ตัวอย่างโปรแกรมสำหรับ</w:t>
      </w:r>
      <w:r w:rsidR="00A209D8">
        <w:rPr>
          <w:rFonts w:hint="cs"/>
          <w:cs/>
        </w:rPr>
        <w:t>อัปโหลดเอกสารและเบอร์สายด่วนโดยการกรอกชื่อไฟล์และเลือกประเภทไฟล์</w:t>
      </w:r>
      <w:r w:rsidR="00AC3ADD">
        <w:rPr>
          <w:rFonts w:hint="cs"/>
          <w:cs/>
        </w:rPr>
        <w:t xml:space="preserve"> ในส่วนของการเพิ่มช่องทางติดต่อโดยการกรอกชื่อและเบอร์โทรสายด่วน</w:t>
      </w:r>
    </w:p>
    <w:p w14:paraId="58D9EF34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54F5DE34" wp14:editId="1CC6D439">
            <wp:extent cx="4824000" cy="3642918"/>
            <wp:effectExtent l="19050" t="19050" r="15240" b="15240"/>
            <wp:docPr id="593" name="รูปภาพ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รูปภาพ 59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642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53F44" w14:textId="002B2C1C" w:rsidR="00401B7C" w:rsidRPr="004C4E9E" w:rsidRDefault="00401B7C" w:rsidP="00162A31">
      <w:pPr>
        <w:pStyle w:val="8"/>
      </w:pPr>
      <w:bookmarkStart w:id="293" w:name="_Toc70513903"/>
      <w:bookmarkStart w:id="294" w:name="_Toc71832034"/>
      <w:bookmarkStart w:id="295" w:name="_Toc72265929"/>
      <w:bookmarkStart w:id="296" w:name="_Toc72266241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ส่วนการจัดการแก้ไขข้อมูลผู้ใช้งาน</w:t>
      </w:r>
      <w:bookmarkEnd w:id="293"/>
      <w:bookmarkEnd w:id="294"/>
      <w:bookmarkEnd w:id="295"/>
      <w:bookmarkEnd w:id="296"/>
    </w:p>
    <w:p w14:paraId="6458D44A" w14:textId="33145D88" w:rsidR="00401B7C" w:rsidRDefault="00AC3ADD" w:rsidP="00AC3ADD">
      <w:pPr>
        <w:pStyle w:val="a4"/>
        <w:jc w:val="center"/>
      </w:pPr>
      <w:r>
        <w:rPr>
          <w:noProof/>
        </w:rPr>
        <w:drawing>
          <wp:inline distT="0" distB="0" distL="0" distR="0" wp14:anchorId="2F54F975" wp14:editId="34A2C9A7">
            <wp:extent cx="1286540" cy="2715872"/>
            <wp:effectExtent l="0" t="0" r="8890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164686647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37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0AC1" w14:textId="1461A3AA" w:rsidR="00401B7C" w:rsidRDefault="00401B7C" w:rsidP="00162A31">
      <w:pPr>
        <w:pStyle w:val="8"/>
      </w:pPr>
      <w:bookmarkStart w:id="297" w:name="_Toc70513904"/>
      <w:bookmarkStart w:id="298" w:name="_Toc71832035"/>
      <w:bookmarkStart w:id="299" w:name="_Toc72265930"/>
      <w:bookmarkStart w:id="300" w:name="_Toc72266242"/>
      <w:r>
        <w:rPr>
          <w:rFonts w:hint="cs"/>
          <w:cs/>
        </w:rPr>
        <w:t>หน้าจอจัดการ</w:t>
      </w:r>
      <w:bookmarkEnd w:id="297"/>
      <w:bookmarkEnd w:id="298"/>
      <w:bookmarkEnd w:id="299"/>
      <w:bookmarkEnd w:id="300"/>
      <w:r w:rsidR="00AC3ADD">
        <w:rPr>
          <w:rFonts w:hint="cs"/>
          <w:cs/>
        </w:rPr>
        <w:t>การแจ้งเตือน</w:t>
      </w:r>
    </w:p>
    <w:p w14:paraId="511082A0" w14:textId="77777777" w:rsidR="00AC3ADD" w:rsidRPr="00AC3ADD" w:rsidRDefault="00AC3ADD" w:rsidP="00AC3ADD"/>
    <w:p w14:paraId="0E0A56B9" w14:textId="48CDA1C9" w:rsidR="00401B7C" w:rsidRPr="00E77AB7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</w:t>
      </w:r>
      <w:r w:rsidR="00AC3ADD">
        <w:rPr>
          <w:rFonts w:hint="cs"/>
          <w:cs/>
        </w:rPr>
        <w:t>จัดการการแจ้งเตือน</w:t>
      </w:r>
      <w:r>
        <w:rPr>
          <w:rFonts w:hint="cs"/>
          <w:cs/>
        </w:rPr>
        <w:t xml:space="preserve"> ฟังก์ชันสำหรับ</w:t>
      </w:r>
      <w:r w:rsidR="00AC3ADD">
        <w:rPr>
          <w:rFonts w:hint="cs"/>
          <w:cs/>
        </w:rPr>
        <w:t>ยืนยันสถานะกักตัวจะแสดงในส่วยของปุ่มยืนยันและไม่ยืนยัน ส่วนของติดเชื้อจะแสดงรูปภาพหลักฐานการยืนยันการติดเชื้อ</w:t>
      </w:r>
      <w:r>
        <w:rPr>
          <w:rFonts w:hint="cs"/>
          <w:cs/>
        </w:rPr>
        <w:t xml:space="preserve"> </w:t>
      </w:r>
    </w:p>
    <w:p w14:paraId="3DADAB0F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4DE6A40E" wp14:editId="723FBEE3">
            <wp:extent cx="5004000" cy="2890705"/>
            <wp:effectExtent l="19050" t="19050" r="25400" b="24130"/>
            <wp:docPr id="595" name="รูปภาพ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รูปภาพ 59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2890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82C99" w14:textId="6C2179C0" w:rsidR="00401B7C" w:rsidRPr="00E77AB7" w:rsidRDefault="00401B7C" w:rsidP="00162A31">
      <w:pPr>
        <w:pStyle w:val="8"/>
      </w:pPr>
      <w:bookmarkStart w:id="301" w:name="_Toc70513905"/>
      <w:bookmarkStart w:id="302" w:name="_Toc71832036"/>
      <w:bookmarkStart w:id="303" w:name="_Toc72265931"/>
      <w:bookmarkStart w:id="304" w:name="_Toc72266243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ส่วนการ</w:t>
      </w:r>
      <w:bookmarkEnd w:id="301"/>
      <w:bookmarkEnd w:id="302"/>
      <w:bookmarkEnd w:id="303"/>
      <w:bookmarkEnd w:id="304"/>
      <w:r w:rsidR="0047372C">
        <w:rPr>
          <w:rFonts w:hint="cs"/>
          <w:cs/>
        </w:rPr>
        <w:t>แจ้งเตือน</w:t>
      </w:r>
    </w:p>
    <w:p w14:paraId="2AA4DA09" w14:textId="6E9EB44E" w:rsidR="00401B7C" w:rsidRDefault="00AC3ADD" w:rsidP="00AC3ADD">
      <w:pPr>
        <w:pStyle w:val="a4"/>
        <w:jc w:val="center"/>
      </w:pPr>
      <w:r>
        <w:rPr>
          <w:noProof/>
        </w:rPr>
        <w:drawing>
          <wp:inline distT="0" distB="0" distL="0" distR="0" wp14:anchorId="5978010E" wp14:editId="651D48E3">
            <wp:extent cx="1509824" cy="318722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1646866641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17" cy="323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456B" w14:textId="7B09FBC0" w:rsidR="00401B7C" w:rsidRDefault="00401B7C" w:rsidP="00162A31">
      <w:pPr>
        <w:pStyle w:val="8"/>
      </w:pPr>
      <w:bookmarkStart w:id="305" w:name="_Toc70513906"/>
      <w:bookmarkStart w:id="306" w:name="_Toc71832037"/>
      <w:bookmarkStart w:id="307" w:name="_Toc72265932"/>
      <w:bookmarkStart w:id="308" w:name="_Toc72266244"/>
      <w:r>
        <w:rPr>
          <w:rFonts w:hint="cs"/>
          <w:cs/>
        </w:rPr>
        <w:t>หน้าจอ</w:t>
      </w:r>
      <w:bookmarkEnd w:id="305"/>
      <w:bookmarkEnd w:id="306"/>
      <w:bookmarkEnd w:id="307"/>
      <w:bookmarkEnd w:id="308"/>
      <w:r w:rsidR="00AC3ADD">
        <w:rPr>
          <w:rFonts w:hint="cs"/>
          <w:cs/>
        </w:rPr>
        <w:t>โปรไฟล์เจ้าหน้าที่</w:t>
      </w:r>
    </w:p>
    <w:p w14:paraId="1F6E034A" w14:textId="77777777" w:rsidR="00AC3ADD" w:rsidRPr="00AC3ADD" w:rsidRDefault="00AC3ADD" w:rsidP="00AC3ADD"/>
    <w:p w14:paraId="5C6CCB8C" w14:textId="0B790B05" w:rsidR="00401B7C" w:rsidRPr="00137CF4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</w:t>
      </w:r>
      <w:r w:rsidR="00AC3ADD">
        <w:rPr>
          <w:rFonts w:hint="cs"/>
          <w:cs/>
        </w:rPr>
        <w:t>แสดงโปรไฟล์เจ้าหน้าที่จะแสดงในส่วนของชื่อ อีเมล เบอร์โทรศัพท์ และไอดีไลน์</w:t>
      </w:r>
    </w:p>
    <w:p w14:paraId="54C9A41B" w14:textId="77777777" w:rsidR="00401B7C" w:rsidRDefault="00401B7C" w:rsidP="00184E45">
      <w:pPr>
        <w:pStyle w:val="a4"/>
      </w:pPr>
      <w:r w:rsidRPr="00137CF4">
        <w:rPr>
          <w:noProof/>
        </w:rPr>
        <w:drawing>
          <wp:inline distT="0" distB="0" distL="0" distR="0" wp14:anchorId="59A9E785" wp14:editId="17B6F81B">
            <wp:extent cx="4824000" cy="3511138"/>
            <wp:effectExtent l="19050" t="19050" r="15240" b="13335"/>
            <wp:docPr id="599" name="รูปภาพ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รูปภาพ 599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511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E4179" w14:textId="04AAFC99" w:rsidR="00401B7C" w:rsidRPr="00137CF4" w:rsidRDefault="00401B7C" w:rsidP="00162A31">
      <w:pPr>
        <w:pStyle w:val="8"/>
      </w:pPr>
      <w:bookmarkStart w:id="309" w:name="_Toc70513907"/>
      <w:bookmarkStart w:id="310" w:name="_Toc71832038"/>
      <w:bookmarkStart w:id="311" w:name="_Toc72265933"/>
      <w:bookmarkStart w:id="312" w:name="_Toc72266245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ส่วน</w:t>
      </w:r>
      <w:bookmarkEnd w:id="309"/>
      <w:bookmarkEnd w:id="310"/>
      <w:bookmarkEnd w:id="311"/>
      <w:bookmarkEnd w:id="312"/>
      <w:r w:rsidR="00AC3ADD">
        <w:rPr>
          <w:rFonts w:hint="cs"/>
          <w:cs/>
        </w:rPr>
        <w:t>แสดงโปรไฟล์</w:t>
      </w:r>
    </w:p>
    <w:p w14:paraId="6C529280" w14:textId="43E43FC1" w:rsidR="00401B7C" w:rsidRDefault="00AC3ADD" w:rsidP="00AC3ADD">
      <w:pPr>
        <w:pStyle w:val="a4"/>
        <w:jc w:val="center"/>
      </w:pPr>
      <w:r>
        <w:rPr>
          <w:noProof/>
        </w:rPr>
        <w:drawing>
          <wp:inline distT="0" distB="0" distL="0" distR="0" wp14:anchorId="266EB5B1" wp14:editId="30230D14">
            <wp:extent cx="1339702" cy="2828092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1646866759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902" cy="28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26A5" w14:textId="613DE467" w:rsidR="00401B7C" w:rsidRDefault="00401B7C" w:rsidP="00162A31">
      <w:pPr>
        <w:pStyle w:val="8"/>
      </w:pPr>
      <w:bookmarkStart w:id="313" w:name="_Toc70513908"/>
      <w:bookmarkStart w:id="314" w:name="_Toc71832039"/>
      <w:bookmarkStart w:id="315" w:name="_Toc72265934"/>
      <w:bookmarkStart w:id="316" w:name="_Toc72266246"/>
      <w:r>
        <w:rPr>
          <w:rFonts w:hint="cs"/>
          <w:cs/>
        </w:rPr>
        <w:t>หน้าจอหน้าแก้ไขข้อมูล</w:t>
      </w:r>
      <w:bookmarkEnd w:id="313"/>
      <w:bookmarkEnd w:id="314"/>
      <w:bookmarkEnd w:id="315"/>
      <w:bookmarkEnd w:id="316"/>
      <w:r w:rsidR="00AC3ADD">
        <w:rPr>
          <w:rFonts w:hint="cs"/>
          <w:cs/>
        </w:rPr>
        <w:t>โปรไฟล์เจ้าหน้าที่</w:t>
      </w:r>
    </w:p>
    <w:p w14:paraId="7C74D17C" w14:textId="77777777" w:rsidR="00AC3ADD" w:rsidRPr="00AC3ADD" w:rsidRDefault="00AC3ADD" w:rsidP="00AC3ADD"/>
    <w:p w14:paraId="2A966262" w14:textId="2DDBAB79" w:rsidR="00401B7C" w:rsidRPr="00137CF4" w:rsidRDefault="00401B7C" w:rsidP="00401B7C">
      <w:pPr>
        <w:tabs>
          <w:tab w:val="left" w:pos="1701"/>
        </w:tabs>
        <w:ind w:firstLine="0"/>
        <w:rPr>
          <w:cs/>
        </w:rPr>
      </w:pPr>
      <w:r>
        <w:lastRenderedPageBreak/>
        <w:tab/>
      </w:r>
      <w:r>
        <w:rPr>
          <w:rFonts w:hint="cs"/>
          <w:cs/>
        </w:rPr>
        <w:t>ตัวอย่าง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สำหรับหน้าแก้ไข</w:t>
      </w:r>
      <w:r w:rsidR="00AC3ADD">
        <w:rPr>
          <w:rFonts w:hint="cs"/>
          <w:cs/>
        </w:rPr>
        <w:t>ข้อมูลโปรไฟล์ของเจ้าหน้าที่ในส่วนของช่องในส่วนของช่องกรอกข้อมูลจะแสดงข้อมูลในส่วนเดิมที่ถูกบันทึกในฐานข้อมูลมาแสดงในช่องสำหรับกรอกข้อมูลเมื่อบันทึกเสร็จจะกลับไปหน้าโปรไฟล์</w:t>
      </w:r>
    </w:p>
    <w:p w14:paraId="6649064B" w14:textId="77777777" w:rsidR="00401B7C" w:rsidRDefault="00401B7C" w:rsidP="009F6F9A">
      <w:pPr>
        <w:pStyle w:val="a4"/>
        <w:jc w:val="center"/>
      </w:pPr>
      <w:r>
        <w:rPr>
          <w:noProof/>
        </w:rPr>
        <w:drawing>
          <wp:inline distT="0" distB="0" distL="0" distR="0" wp14:anchorId="035996F6" wp14:editId="73DBABB0">
            <wp:extent cx="4536000" cy="3539162"/>
            <wp:effectExtent l="19050" t="19050" r="17145" b="23495"/>
            <wp:docPr id="600" name="รูปภาพ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รูปภาพ 600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53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BE621" w14:textId="4FB214F3" w:rsidR="00401B7C" w:rsidRPr="00AC3ADD" w:rsidRDefault="00401B7C" w:rsidP="00162A31">
      <w:pPr>
        <w:pStyle w:val="8"/>
      </w:pPr>
      <w:bookmarkStart w:id="317" w:name="_Toc70513909"/>
      <w:bookmarkStart w:id="318" w:name="_Toc71832040"/>
      <w:bookmarkStart w:id="319" w:name="_Toc72265935"/>
      <w:bookmarkStart w:id="320" w:name="_Toc72266247"/>
      <w:r>
        <w:rPr>
          <w:rFonts w:hint="cs"/>
          <w:cs/>
        </w:rPr>
        <w:t>ตัวอย่างส่วน</w:t>
      </w:r>
      <w:r w:rsidR="0047372C">
        <w:rPr>
          <w:rFonts w:hint="cs"/>
          <w:cs/>
        </w:rPr>
        <w:t>แอพพลิเคชั่น</w:t>
      </w:r>
      <w:r>
        <w:rPr>
          <w:rFonts w:hint="cs"/>
          <w:cs/>
        </w:rPr>
        <w:t>ส่วนแก้ไขข้อมูล</w:t>
      </w:r>
      <w:bookmarkEnd w:id="317"/>
      <w:bookmarkEnd w:id="318"/>
      <w:bookmarkEnd w:id="319"/>
      <w:bookmarkEnd w:id="320"/>
    </w:p>
    <w:p w14:paraId="787855EE" w14:textId="290AD48A" w:rsidR="00401B7C" w:rsidRDefault="00EF09DF" w:rsidP="00EF09DF">
      <w:pPr>
        <w:pStyle w:val="a4"/>
        <w:jc w:val="center"/>
      </w:pPr>
      <w:r>
        <w:rPr>
          <w:noProof/>
        </w:rPr>
        <w:drawing>
          <wp:inline distT="0" distB="0" distL="0" distR="0" wp14:anchorId="1F888934" wp14:editId="45835702">
            <wp:extent cx="1182172" cy="249555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648975005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582" cy="252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726A" w14:textId="6160A357" w:rsidR="00401B7C" w:rsidRDefault="00DB10EA" w:rsidP="00162A31">
      <w:pPr>
        <w:pStyle w:val="8"/>
      </w:pPr>
      <w:r>
        <w:rPr>
          <w:rFonts w:hint="cs"/>
          <w:cs/>
        </w:rPr>
        <w:t>คู่มือโควิด</w:t>
      </w:r>
    </w:p>
    <w:p w14:paraId="20276750" w14:textId="77777777" w:rsidR="00DB10EA" w:rsidRPr="00DB10EA" w:rsidRDefault="00DB10EA" w:rsidP="00EF09DF">
      <w:pPr>
        <w:ind w:firstLine="0"/>
      </w:pPr>
    </w:p>
    <w:p w14:paraId="0983162A" w14:textId="4EE2828C" w:rsidR="00401B7C" w:rsidRDefault="00401B7C" w:rsidP="00DB10EA">
      <w:pPr>
        <w:tabs>
          <w:tab w:val="left" w:pos="1134"/>
          <w:tab w:val="left" w:pos="1701"/>
        </w:tabs>
        <w:ind w:firstLine="0"/>
        <w:rPr>
          <w:cs/>
        </w:rPr>
      </w:pPr>
      <w:r>
        <w:lastRenderedPageBreak/>
        <w:tab/>
      </w:r>
      <w:r w:rsidR="008F7DA6">
        <w:rPr>
          <w:rFonts w:hint="cs"/>
          <w:cs/>
        </w:rPr>
        <w:t>ตัวอย่าง</w:t>
      </w:r>
      <w:r>
        <w:rPr>
          <w:rFonts w:hint="cs"/>
          <w:cs/>
        </w:rPr>
        <w:t>หน้า</w:t>
      </w:r>
      <w:r w:rsidR="00DB10EA">
        <w:rPr>
          <w:rFonts w:hint="cs"/>
          <w:cs/>
        </w:rPr>
        <w:t>คู่มือโควิดมี</w:t>
      </w:r>
      <w:r>
        <w:rPr>
          <w:rFonts w:hint="cs"/>
          <w:cs/>
        </w:rPr>
        <w:t xml:space="preserve">ทำงานดังนี้ </w:t>
      </w:r>
      <w:r w:rsidR="00DB10EA">
        <w:rPr>
          <w:rFonts w:hint="cs"/>
          <w:cs/>
        </w:rPr>
        <w:t xml:space="preserve">การแสดงคู่มือโควิดโดยจะแสดงเป็นไฟล์ </w:t>
      </w:r>
      <w:r w:rsidR="00DB10EA">
        <w:t xml:space="preserve">PDF </w:t>
      </w:r>
      <w:r w:rsidR="00DB10EA">
        <w:rPr>
          <w:rFonts w:hint="cs"/>
          <w:cs/>
        </w:rPr>
        <w:t>และฟัง</w:t>
      </w:r>
      <w:proofErr w:type="spellStart"/>
      <w:r w:rsidR="00DB10EA">
        <w:rPr>
          <w:rFonts w:hint="cs"/>
          <w:cs/>
        </w:rPr>
        <w:t>ชั่น</w:t>
      </w:r>
      <w:proofErr w:type="spellEnd"/>
      <w:r>
        <w:rPr>
          <w:rFonts w:hint="cs"/>
          <w:cs/>
        </w:rPr>
        <w:t xml:space="preserve">ลบ </w:t>
      </w:r>
      <w:r w:rsidR="00DB10EA">
        <w:rPr>
          <w:rFonts w:hint="cs"/>
          <w:cs/>
        </w:rPr>
        <w:t>คู่มือ</w:t>
      </w:r>
      <w:r>
        <w:rPr>
          <w:rFonts w:hint="cs"/>
          <w:cs/>
        </w:rPr>
        <w:t xml:space="preserve"> ข้อมูลจะถูกจัดเก็บในรูปแบบของ </w:t>
      </w:r>
      <w:r w:rsidR="00DB10EA">
        <w:t xml:space="preserve">PDF </w:t>
      </w:r>
      <w:r w:rsidR="00DB10EA">
        <w:rPr>
          <w:rFonts w:hint="cs"/>
          <w:cs/>
        </w:rPr>
        <w:t>โ</w:t>
      </w:r>
      <w:r>
        <w:rPr>
          <w:rFonts w:hint="cs"/>
          <w:cs/>
        </w:rPr>
        <w:t>ดยมีฟังก์ชันการทำงานบางส่วนดังภาพ</w:t>
      </w:r>
    </w:p>
    <w:p w14:paraId="04F611F1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1B7B153B" wp14:editId="216D543A">
            <wp:extent cx="4752000" cy="3520651"/>
            <wp:effectExtent l="19050" t="19050" r="10795" b="22860"/>
            <wp:docPr id="601" name="รูปภาพ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รูปภาพ 601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0" b="9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000" cy="3520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B055E" w14:textId="554C9BD7" w:rsidR="00401B7C" w:rsidRPr="00FA6B50" w:rsidRDefault="00401B7C" w:rsidP="00162A31">
      <w:pPr>
        <w:pStyle w:val="8"/>
        <w:rPr>
          <w:cs/>
        </w:rPr>
      </w:pPr>
      <w:bookmarkStart w:id="321" w:name="_Toc70513911"/>
      <w:bookmarkStart w:id="322" w:name="_Toc71832042"/>
      <w:bookmarkStart w:id="323" w:name="_Toc72265937"/>
      <w:bookmarkStart w:id="324" w:name="_Toc72266249"/>
      <w:r>
        <w:rPr>
          <w:rFonts w:hint="cs"/>
          <w:cs/>
        </w:rPr>
        <w:t>ตัวอย่าง</w:t>
      </w:r>
      <w:r w:rsidR="00EF09DF">
        <w:rPr>
          <w:rFonts w:hint="cs"/>
          <w:cs/>
        </w:rPr>
        <w:t>ส่วนแอพพลิเคชั่น</w:t>
      </w:r>
      <w:r>
        <w:rPr>
          <w:rFonts w:hint="cs"/>
          <w:cs/>
        </w:rPr>
        <w:t>ส่วน</w:t>
      </w:r>
      <w:bookmarkEnd w:id="321"/>
      <w:bookmarkEnd w:id="322"/>
      <w:bookmarkEnd w:id="323"/>
      <w:bookmarkEnd w:id="324"/>
      <w:r w:rsidR="0047372C">
        <w:rPr>
          <w:rFonts w:hint="cs"/>
          <w:cs/>
        </w:rPr>
        <w:t>คู่มือโควิด</w:t>
      </w:r>
    </w:p>
    <w:p w14:paraId="60BEB4A7" w14:textId="1B52C851" w:rsidR="00401B7C" w:rsidRDefault="00EF09DF" w:rsidP="00EF09DF">
      <w:pPr>
        <w:jc w:val="center"/>
      </w:pPr>
      <w:r>
        <w:rPr>
          <w:noProof/>
        </w:rPr>
        <w:drawing>
          <wp:inline distT="0" distB="0" distL="0" distR="0" wp14:anchorId="6FD85F62" wp14:editId="5BB83323">
            <wp:extent cx="1409700" cy="2975858"/>
            <wp:effectExtent l="0" t="0" r="0" b="381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164897508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97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5078" w14:textId="58386A38" w:rsidR="00DB10EA" w:rsidRDefault="00DB10EA" w:rsidP="00162A31">
      <w:pPr>
        <w:pStyle w:val="8"/>
      </w:pPr>
      <w:r>
        <w:rPr>
          <w:rFonts w:hint="cs"/>
          <w:cs/>
        </w:rPr>
        <w:lastRenderedPageBreak/>
        <w:t>คู่มือการกักตัว</w:t>
      </w:r>
    </w:p>
    <w:p w14:paraId="6CB7348E" w14:textId="77777777" w:rsidR="00EF09DF" w:rsidRPr="00EF09DF" w:rsidRDefault="00EF09DF" w:rsidP="00EF09DF">
      <w:pPr>
        <w:ind w:firstLine="0"/>
      </w:pPr>
    </w:p>
    <w:p w14:paraId="6A84290C" w14:textId="4595A8BD" w:rsidR="00DB10EA" w:rsidRPr="00FA6B50" w:rsidRDefault="008F7DA6" w:rsidP="008F7DA6">
      <w:pPr>
        <w:tabs>
          <w:tab w:val="left" w:pos="1701"/>
        </w:tabs>
        <w:ind w:firstLine="1134"/>
      </w:pPr>
      <w:r>
        <w:rPr>
          <w:rFonts w:hint="cs"/>
          <w:cs/>
        </w:rPr>
        <w:t xml:space="preserve">        ตัวอย่าง</w:t>
      </w:r>
      <w:r w:rsidR="00401B7C">
        <w:rPr>
          <w:rFonts w:hint="cs"/>
          <w:cs/>
        </w:rPr>
        <w:t>การจะแสดง</w:t>
      </w:r>
      <w:r w:rsidR="00DB10EA">
        <w:rPr>
          <w:rFonts w:hint="cs"/>
          <w:cs/>
        </w:rPr>
        <w:t>คู่มือโควิดจะแสดง</w:t>
      </w:r>
      <w:r w:rsidR="00401B7C">
        <w:rPr>
          <w:rFonts w:hint="cs"/>
          <w:cs/>
        </w:rPr>
        <w:t xml:space="preserve">ในรูปแบบของ </w:t>
      </w:r>
      <w:r w:rsidR="00DB10EA">
        <w:t xml:space="preserve">PDF </w:t>
      </w:r>
      <w:r w:rsidR="00DB10EA">
        <w:rPr>
          <w:rFonts w:hint="cs"/>
          <w:cs/>
        </w:rPr>
        <w:t>และจะมีปุ่มการลบคู่มือ</w:t>
      </w:r>
      <w:r w:rsidR="00401B7C">
        <w:rPr>
          <w:rFonts w:hint="cs"/>
          <w:cs/>
        </w:rPr>
        <w:t>ดังภาพ</w:t>
      </w:r>
    </w:p>
    <w:p w14:paraId="21144C36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05426349" wp14:editId="5EE792E7">
            <wp:extent cx="5037922" cy="3045349"/>
            <wp:effectExtent l="19050" t="19050" r="10795" b="22225"/>
            <wp:docPr id="602" name="รูปภาพ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รูปภาพ 60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509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FA9EB" w14:textId="6E2F52B2" w:rsidR="00401B7C" w:rsidRDefault="00401B7C" w:rsidP="00162A31">
      <w:pPr>
        <w:pStyle w:val="8"/>
      </w:pPr>
      <w:bookmarkStart w:id="325" w:name="_Toc70513913"/>
      <w:bookmarkStart w:id="326" w:name="_Toc71832044"/>
      <w:bookmarkStart w:id="327" w:name="_Toc72265939"/>
      <w:bookmarkStart w:id="328" w:name="_Toc72266251"/>
      <w:r>
        <w:rPr>
          <w:rFonts w:hint="cs"/>
          <w:cs/>
        </w:rPr>
        <w:t>ตัวอย่างส่วน</w:t>
      </w:r>
      <w:bookmarkEnd w:id="325"/>
      <w:bookmarkEnd w:id="326"/>
      <w:bookmarkEnd w:id="327"/>
      <w:bookmarkEnd w:id="328"/>
      <w:r w:rsidR="008F7DA6">
        <w:rPr>
          <w:rFonts w:hint="cs"/>
          <w:cs/>
        </w:rPr>
        <w:t>แอพพลิเคชั่น</w:t>
      </w:r>
      <w:r w:rsidR="00DB10EA">
        <w:rPr>
          <w:rFonts w:hint="cs"/>
          <w:cs/>
        </w:rPr>
        <w:t>คู่มือการกักตัว</w:t>
      </w:r>
    </w:p>
    <w:p w14:paraId="28E68CD7" w14:textId="6630AE8C" w:rsidR="00401B7C" w:rsidRDefault="00EF09DF" w:rsidP="00DB10EA">
      <w:pPr>
        <w:pStyle w:val="a4"/>
        <w:jc w:val="center"/>
      </w:pPr>
      <w:r>
        <w:rPr>
          <w:noProof/>
        </w:rPr>
        <w:drawing>
          <wp:inline distT="0" distB="0" distL="0" distR="0" wp14:anchorId="74A515EF" wp14:editId="1DA928FE">
            <wp:extent cx="1600200" cy="3378002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1648975248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668" cy="33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B2FB" w14:textId="0F0AE8BF" w:rsidR="00DB10EA" w:rsidRDefault="00401B7C" w:rsidP="00162A31">
      <w:pPr>
        <w:pStyle w:val="8"/>
      </w:pPr>
      <w:bookmarkStart w:id="329" w:name="_Toc70513914"/>
      <w:bookmarkStart w:id="330" w:name="_Toc71832045"/>
      <w:bookmarkStart w:id="331" w:name="_Toc72265940"/>
      <w:bookmarkStart w:id="332" w:name="_Toc72266252"/>
      <w:r>
        <w:rPr>
          <w:rFonts w:hint="cs"/>
          <w:cs/>
        </w:rPr>
        <w:lastRenderedPageBreak/>
        <w:t>หน้าจอ</w:t>
      </w:r>
      <w:bookmarkEnd w:id="329"/>
      <w:bookmarkEnd w:id="330"/>
      <w:bookmarkEnd w:id="331"/>
      <w:bookmarkEnd w:id="332"/>
      <w:r w:rsidR="00DB10EA">
        <w:rPr>
          <w:rFonts w:hint="cs"/>
          <w:cs/>
        </w:rPr>
        <w:t>สถานที่ตรวจเชื้อ</w:t>
      </w:r>
    </w:p>
    <w:p w14:paraId="308FACC6" w14:textId="77777777" w:rsidR="00EF09DF" w:rsidRPr="00EF09DF" w:rsidRDefault="00EF09DF" w:rsidP="00EF09DF"/>
    <w:p w14:paraId="6F682640" w14:textId="77EE8C93" w:rsidR="00401B7C" w:rsidRPr="00FA6B50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</w:t>
      </w:r>
      <w:r w:rsidR="00DB10EA">
        <w:rPr>
          <w:rFonts w:hint="cs"/>
          <w:cs/>
        </w:rPr>
        <w:t xml:space="preserve">สถานที่ตรวจเชื้อโดยจะมีการนำ </w:t>
      </w:r>
      <w:r w:rsidR="00DB10EA">
        <w:t xml:space="preserve">API </w:t>
      </w:r>
      <w:r w:rsidR="00DB10EA">
        <w:rPr>
          <w:rFonts w:hint="cs"/>
          <w:cs/>
        </w:rPr>
        <w:t>สถานที่ที่ตรวจเชื้อมาแสงแสดงในรูปแบบของแผนที่</w:t>
      </w:r>
    </w:p>
    <w:p w14:paraId="099057E5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71C5A4C1" wp14:editId="464E75FA">
            <wp:extent cx="4985468" cy="2363314"/>
            <wp:effectExtent l="19050" t="19050" r="24765" b="18415"/>
            <wp:docPr id="603" name="รูปภาพ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รูปภาพ 603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308" cy="2365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3BA7B" w14:textId="6E71D00B" w:rsidR="00401B7C" w:rsidRPr="00FA6B50" w:rsidRDefault="00401B7C" w:rsidP="00162A31">
      <w:pPr>
        <w:pStyle w:val="8"/>
      </w:pPr>
      <w:bookmarkStart w:id="333" w:name="_Toc70513915"/>
      <w:bookmarkStart w:id="334" w:name="_Toc71832046"/>
      <w:bookmarkStart w:id="335" w:name="_Toc72265941"/>
      <w:bookmarkStart w:id="336" w:name="_Toc72266253"/>
      <w:r>
        <w:rPr>
          <w:rFonts w:hint="cs"/>
          <w:cs/>
        </w:rPr>
        <w:t>ตัวอย่างส่วน</w:t>
      </w:r>
      <w:bookmarkEnd w:id="333"/>
      <w:bookmarkEnd w:id="334"/>
      <w:bookmarkEnd w:id="335"/>
      <w:bookmarkEnd w:id="336"/>
      <w:r w:rsidR="00DB10EA">
        <w:rPr>
          <w:rFonts w:hint="cs"/>
          <w:cs/>
        </w:rPr>
        <w:t>สถานที่ตรวจเชื้อ</w:t>
      </w:r>
    </w:p>
    <w:p w14:paraId="6B75F5F2" w14:textId="5F361188" w:rsidR="00401B7C" w:rsidRDefault="00DB10EA" w:rsidP="00DB10EA">
      <w:pPr>
        <w:pStyle w:val="a4"/>
        <w:jc w:val="center"/>
      </w:pPr>
      <w:r>
        <w:rPr>
          <w:noProof/>
        </w:rPr>
        <w:drawing>
          <wp:inline distT="0" distB="0" distL="0" distR="0" wp14:anchorId="384B6F4A" wp14:editId="6AD8879E">
            <wp:extent cx="1899597" cy="4010025"/>
            <wp:effectExtent l="0" t="0" r="5715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164686794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813" cy="404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34A2" w14:textId="4AC996A1" w:rsidR="00401B7C" w:rsidRDefault="00401B7C" w:rsidP="00162A31">
      <w:pPr>
        <w:pStyle w:val="8"/>
      </w:pPr>
      <w:bookmarkStart w:id="337" w:name="_Toc70513916"/>
      <w:bookmarkStart w:id="338" w:name="_Toc71832047"/>
      <w:bookmarkStart w:id="339" w:name="_Toc72265942"/>
      <w:bookmarkStart w:id="340" w:name="_Toc72266254"/>
      <w:r>
        <w:rPr>
          <w:rFonts w:hint="cs"/>
          <w:cs/>
        </w:rPr>
        <w:lastRenderedPageBreak/>
        <w:t>หน้าจอหน้า</w:t>
      </w:r>
      <w:bookmarkEnd w:id="337"/>
      <w:bookmarkEnd w:id="338"/>
      <w:bookmarkEnd w:id="339"/>
      <w:bookmarkEnd w:id="340"/>
      <w:r w:rsidR="00DB10EA">
        <w:rPr>
          <w:rFonts w:hint="cs"/>
          <w:cs/>
        </w:rPr>
        <w:t>แสดงโรงพยาบาลใกล้ฉัน</w:t>
      </w:r>
    </w:p>
    <w:p w14:paraId="0710954A" w14:textId="77777777" w:rsidR="00DB10EA" w:rsidRPr="00DB10EA" w:rsidRDefault="00DB10EA" w:rsidP="00DB10EA"/>
    <w:p w14:paraId="0A14FE1A" w14:textId="63EEB5E1" w:rsidR="00401B7C" w:rsidRPr="00FC6615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="00DB10EA">
        <w:rPr>
          <w:rFonts w:hint="cs"/>
          <w:cs/>
        </w:rPr>
        <w:t>หน้าโรงพ</w:t>
      </w:r>
      <w:r w:rsidR="003F7C98">
        <w:rPr>
          <w:rFonts w:hint="cs"/>
          <w:cs/>
        </w:rPr>
        <w:t>ยา</w:t>
      </w:r>
      <w:r w:rsidR="00DB10EA">
        <w:rPr>
          <w:rFonts w:hint="cs"/>
          <w:cs/>
        </w:rPr>
        <w:t>บาล</w:t>
      </w:r>
      <w:r w:rsidR="003F7C98">
        <w:rPr>
          <w:rFonts w:hint="cs"/>
          <w:cs/>
        </w:rPr>
        <w:t>ใกล้ฉัน</w:t>
      </w:r>
      <w:r>
        <w:t xml:space="preserve"> </w:t>
      </w:r>
      <w:r>
        <w:rPr>
          <w:rFonts w:hint="cs"/>
          <w:cs/>
        </w:rPr>
        <w:t>ฟังก์ชันการ</w:t>
      </w:r>
      <w:r w:rsidR="003F7C98">
        <w:rPr>
          <w:rFonts w:hint="cs"/>
          <w:cs/>
        </w:rPr>
        <w:t>ทำงานจะเช็คข้อมูลจากตำแหน่งที่อยู่และจะแสดงโรงพยาบาลที่อยู่ใกล้โดยแสดงระยะห่างเป็นกิโลเมตร</w:t>
      </w:r>
      <w:r>
        <w:rPr>
          <w:rFonts w:hint="cs"/>
          <w:cs/>
        </w:rPr>
        <w:t xml:space="preserve"> ดังภาพ</w:t>
      </w:r>
    </w:p>
    <w:p w14:paraId="6264D75A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3FDB3317" wp14:editId="0D6CE281">
            <wp:extent cx="4536000" cy="3532390"/>
            <wp:effectExtent l="19050" t="19050" r="17145" b="1143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รูปภาพ 604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0" cy="353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68278" w14:textId="36D8D095" w:rsidR="00401B7C" w:rsidRDefault="00401B7C" w:rsidP="00162A31">
      <w:pPr>
        <w:pStyle w:val="8"/>
      </w:pPr>
      <w:bookmarkStart w:id="341" w:name="_Toc70513917"/>
      <w:bookmarkStart w:id="342" w:name="_Toc71832048"/>
      <w:bookmarkStart w:id="343" w:name="_Toc72265943"/>
      <w:bookmarkStart w:id="344" w:name="_Toc72266255"/>
      <w:r>
        <w:rPr>
          <w:rFonts w:hint="cs"/>
          <w:cs/>
        </w:rPr>
        <w:t>ตัวอย่างส่วน</w:t>
      </w:r>
      <w:r w:rsidR="008F7DA6">
        <w:rPr>
          <w:rFonts w:hint="cs"/>
          <w:cs/>
        </w:rPr>
        <w:t>แอพพลิเคชั่น</w:t>
      </w:r>
      <w:bookmarkEnd w:id="341"/>
      <w:bookmarkEnd w:id="342"/>
      <w:bookmarkEnd w:id="343"/>
      <w:bookmarkEnd w:id="344"/>
      <w:r w:rsidR="008F7DA6">
        <w:rPr>
          <w:rFonts w:hint="cs"/>
          <w:cs/>
        </w:rPr>
        <w:t>แสดงโรงพยาบาลใกล้ฉัน</w:t>
      </w:r>
    </w:p>
    <w:p w14:paraId="0FB651BC" w14:textId="60C94997" w:rsidR="00401B7C" w:rsidRDefault="00EF09DF" w:rsidP="00EF09DF">
      <w:pPr>
        <w:pStyle w:val="a4"/>
        <w:jc w:val="center"/>
      </w:pPr>
      <w:r>
        <w:rPr>
          <w:noProof/>
        </w:rPr>
        <w:drawing>
          <wp:inline distT="0" distB="0" distL="0" distR="0" wp14:anchorId="251901B8" wp14:editId="4AD4DDF1">
            <wp:extent cx="1352550" cy="2855215"/>
            <wp:effectExtent l="0" t="0" r="0" b="254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1648975324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476" cy="28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A532" w14:textId="72A32CEB" w:rsidR="003F7C98" w:rsidRDefault="00401B7C" w:rsidP="00162A31">
      <w:pPr>
        <w:pStyle w:val="8"/>
      </w:pPr>
      <w:bookmarkStart w:id="345" w:name="_Toc70513918"/>
      <w:bookmarkStart w:id="346" w:name="_Toc71832049"/>
      <w:bookmarkStart w:id="347" w:name="_Toc72265944"/>
      <w:bookmarkStart w:id="348" w:name="_Toc72266256"/>
      <w:r>
        <w:rPr>
          <w:rFonts w:hint="cs"/>
          <w:cs/>
        </w:rPr>
        <w:lastRenderedPageBreak/>
        <w:t>หน้าจอหน้าแสดง</w:t>
      </w:r>
      <w:bookmarkEnd w:id="345"/>
      <w:bookmarkEnd w:id="346"/>
      <w:bookmarkEnd w:id="347"/>
      <w:bookmarkEnd w:id="348"/>
      <w:r w:rsidR="003F7C98">
        <w:rPr>
          <w:rFonts w:hint="cs"/>
          <w:cs/>
        </w:rPr>
        <w:t>การประชาสัมพันธ์</w:t>
      </w:r>
    </w:p>
    <w:p w14:paraId="78FF1C44" w14:textId="77777777" w:rsidR="00EF09DF" w:rsidRPr="00EF09DF" w:rsidRDefault="00EF09DF" w:rsidP="00EF09DF"/>
    <w:p w14:paraId="68861FCF" w14:textId="00D48BE2" w:rsidR="00401B7C" w:rsidRDefault="00401B7C" w:rsidP="00401B7C">
      <w:pPr>
        <w:tabs>
          <w:tab w:val="left" w:pos="1701"/>
        </w:tabs>
      </w:pPr>
      <w:r>
        <w:rPr>
          <w:cs/>
        </w:rPr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สำหรับแสดงข้อมูล</w:t>
      </w:r>
      <w:r w:rsidR="003F7C98">
        <w:rPr>
          <w:rFonts w:hint="cs"/>
          <w:cs/>
        </w:rPr>
        <w:t xml:space="preserve">ประชาสัมพันธ์โดยจะแสดงข้อมูลเป็นไฟล์ </w:t>
      </w:r>
      <w:r w:rsidR="003F7C98">
        <w:t xml:space="preserve">PDF </w:t>
      </w:r>
      <w:r w:rsidR="003F7C98">
        <w:rPr>
          <w:rFonts w:hint="cs"/>
          <w:cs/>
        </w:rPr>
        <w:t>และจะแสดงปุ่มลบข้อมูลประชาสัมพันธ์</w:t>
      </w:r>
      <w:r>
        <w:rPr>
          <w:rFonts w:hint="cs"/>
          <w:cs/>
        </w:rPr>
        <w:t>ดังภาพ</w:t>
      </w:r>
    </w:p>
    <w:p w14:paraId="7C7F2794" w14:textId="0B66420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7E1B3BD0" wp14:editId="75D29C43">
            <wp:extent cx="4924800" cy="3681737"/>
            <wp:effectExtent l="19050" t="19050" r="28575" b="13970"/>
            <wp:docPr id="606" name="รูปภาพ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รูปภาพ 606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2" r="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00" cy="3681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A5094" w14:textId="29B71B90" w:rsidR="00EF09DF" w:rsidRDefault="00401B7C" w:rsidP="00162A31">
      <w:pPr>
        <w:pStyle w:val="8"/>
      </w:pPr>
      <w:bookmarkStart w:id="349" w:name="_Toc70513919"/>
      <w:bookmarkStart w:id="350" w:name="_Toc71832050"/>
      <w:bookmarkStart w:id="351" w:name="_Toc72265945"/>
      <w:bookmarkStart w:id="352" w:name="_Toc72266257"/>
      <w:r>
        <w:rPr>
          <w:rFonts w:hint="cs"/>
          <w:cs/>
        </w:rPr>
        <w:t>ตัวอย่างส่วน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สำหรับแสดงผลคำถามของแบบทดสอบ</w:t>
      </w:r>
      <w:bookmarkEnd w:id="349"/>
      <w:bookmarkEnd w:id="350"/>
      <w:bookmarkEnd w:id="351"/>
      <w:bookmarkEnd w:id="352"/>
    </w:p>
    <w:p w14:paraId="70A91F54" w14:textId="2E7BBB03" w:rsidR="00EF09DF" w:rsidRPr="00EF09DF" w:rsidRDefault="00EF09DF" w:rsidP="00EF09DF">
      <w:pPr>
        <w:jc w:val="center"/>
      </w:pPr>
      <w:r>
        <w:rPr>
          <w:noProof/>
        </w:rPr>
        <w:drawing>
          <wp:inline distT="0" distB="0" distL="0" distR="0" wp14:anchorId="5BC234A9" wp14:editId="1ADCF386">
            <wp:extent cx="1371600" cy="2895429"/>
            <wp:effectExtent l="0" t="0" r="0" b="63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648975369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771" cy="29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62C" w14:textId="7209421E" w:rsidR="00024F2D" w:rsidRDefault="00024F2D" w:rsidP="00162A31">
      <w:pPr>
        <w:pStyle w:val="8"/>
      </w:pPr>
      <w:r>
        <w:rPr>
          <w:rFonts w:hint="cs"/>
          <w:cs/>
        </w:rPr>
        <w:lastRenderedPageBreak/>
        <w:t>หน้าจอแสดงเบอร์สายด่วน</w:t>
      </w:r>
    </w:p>
    <w:p w14:paraId="290069F5" w14:textId="6BDBE1EA" w:rsidR="00EF09DF" w:rsidRDefault="00EF09DF" w:rsidP="00EF09DF"/>
    <w:p w14:paraId="7E736629" w14:textId="14E857F6" w:rsidR="00024F2D" w:rsidRDefault="00024F2D" w:rsidP="00024F2D">
      <w:pPr>
        <w:tabs>
          <w:tab w:val="left" w:pos="1701"/>
        </w:tabs>
      </w:pPr>
      <w:r>
        <w:rPr>
          <w:rFonts w:hint="cs"/>
          <w:cs/>
        </w:rPr>
        <w:t xml:space="preserve">ตัวอย่างแอพพลิเคชั่นสำหรับแสดงข้อมูลเบอร์สายด่วนโดยจะแสดงข้อมูลเป็นไฟล์ </w:t>
      </w:r>
      <w:r>
        <w:t xml:space="preserve">PDF </w:t>
      </w:r>
      <w:r>
        <w:rPr>
          <w:rFonts w:hint="cs"/>
          <w:cs/>
        </w:rPr>
        <w:t>และจะแสดงปุ่มลบข้อมูลประชาสัมพันธ์ดังภาพ</w:t>
      </w:r>
    </w:p>
    <w:p w14:paraId="6D76B7BB" w14:textId="72D9AE86" w:rsidR="00024F2D" w:rsidRPr="00EF09DF" w:rsidRDefault="00024F2D" w:rsidP="00F24F49">
      <w:pPr>
        <w:pStyle w:val="a4"/>
        <w:jc w:val="center"/>
      </w:pPr>
      <w:r>
        <w:rPr>
          <w:noProof/>
        </w:rPr>
        <w:drawing>
          <wp:inline distT="0" distB="0" distL="0" distR="0" wp14:anchorId="59F6BFA9" wp14:editId="09BDBF10">
            <wp:extent cx="4762500" cy="3560403"/>
            <wp:effectExtent l="19050" t="19050" r="19050" b="2159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รูปภาพ 606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2" r="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14" cy="3566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785DF" w14:textId="4E37BD1B" w:rsidR="00F24F49" w:rsidRDefault="00F04B71" w:rsidP="00162A31">
      <w:pPr>
        <w:pStyle w:val="8"/>
      </w:pPr>
      <w:r>
        <w:rPr>
          <w:rFonts w:hint="cs"/>
          <w:cs/>
        </w:rPr>
        <w:t>ตัวอย่างส่วนแอพพลิเคชั่น</w:t>
      </w:r>
      <w:r w:rsidR="00024F2D">
        <w:rPr>
          <w:rFonts w:hint="cs"/>
          <w:cs/>
        </w:rPr>
        <w:t>หน้าจอแสดงเบอร์สายด่วน</w:t>
      </w:r>
    </w:p>
    <w:p w14:paraId="0B4E388D" w14:textId="4F577D56" w:rsidR="00F24F49" w:rsidRPr="00F24F49" w:rsidRDefault="00F24F49" w:rsidP="00F24F49">
      <w:pPr>
        <w:jc w:val="center"/>
      </w:pPr>
      <w:r>
        <w:rPr>
          <w:noProof/>
        </w:rPr>
        <w:drawing>
          <wp:inline distT="0" distB="0" distL="0" distR="0" wp14:anchorId="0ACF29D6" wp14:editId="4884B66E">
            <wp:extent cx="1371600" cy="2895429"/>
            <wp:effectExtent l="0" t="0" r="0" b="63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648975369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7771" cy="29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85BE" w14:textId="6A7032BE" w:rsidR="00F24F49" w:rsidRDefault="00F24F49" w:rsidP="00162A31">
      <w:pPr>
        <w:pStyle w:val="8"/>
      </w:pPr>
      <w:r>
        <w:rPr>
          <w:rFonts w:hint="cs"/>
          <w:cs/>
        </w:rPr>
        <w:lastRenderedPageBreak/>
        <w:t>หน้าจอแสดงไท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 xml:space="preserve">ไลน์ย้อนหลัง </w:t>
      </w:r>
      <w:r>
        <w:t>14</w:t>
      </w:r>
      <w:r>
        <w:rPr>
          <w:rFonts w:hint="cs"/>
          <w:cs/>
        </w:rPr>
        <w:t xml:space="preserve"> วัน</w:t>
      </w:r>
    </w:p>
    <w:p w14:paraId="6D578F71" w14:textId="77777777" w:rsidR="00F24F49" w:rsidRPr="00F24F49" w:rsidRDefault="00F24F49" w:rsidP="00F24F49"/>
    <w:p w14:paraId="6D21A95A" w14:textId="77777777" w:rsidR="00F24F49" w:rsidRDefault="00F24F49" w:rsidP="00F24F49">
      <w:pPr>
        <w:tabs>
          <w:tab w:val="left" w:pos="1701"/>
        </w:tabs>
      </w:pPr>
      <w:r>
        <w:rPr>
          <w:rFonts w:hint="cs"/>
          <w:cs/>
        </w:rPr>
        <w:t xml:space="preserve">ตัวอย่างแอพพลิเคชั่นสำหรับแสดงข้อมูลเบอร์สายด่วนโดยจะแสดงข้อมูลเป็นไฟล์ </w:t>
      </w:r>
      <w:r>
        <w:t xml:space="preserve">PDF </w:t>
      </w:r>
      <w:r>
        <w:rPr>
          <w:rFonts w:hint="cs"/>
          <w:cs/>
        </w:rPr>
        <w:t>และจะแสดงปุ่มลบข้อมูลประชาสัมพันธ์ดังภาพ</w:t>
      </w:r>
    </w:p>
    <w:p w14:paraId="3F6AC174" w14:textId="77777777" w:rsidR="00F24F49" w:rsidRPr="00EF09DF" w:rsidRDefault="00F24F49" w:rsidP="00F24F49">
      <w:pPr>
        <w:pStyle w:val="a4"/>
        <w:jc w:val="center"/>
      </w:pPr>
      <w:r>
        <w:rPr>
          <w:noProof/>
        </w:rPr>
        <w:drawing>
          <wp:inline distT="0" distB="0" distL="0" distR="0" wp14:anchorId="0D0D5D8C" wp14:editId="234D536B">
            <wp:extent cx="4191000" cy="3133154"/>
            <wp:effectExtent l="19050" t="19050" r="19050" b="1016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รูปภาพ 606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2" r="4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84" cy="3148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A482F" w14:textId="4B5E8655" w:rsidR="00F24F49" w:rsidRPr="00F24F49" w:rsidRDefault="00F04B71" w:rsidP="00162A31">
      <w:pPr>
        <w:pStyle w:val="8"/>
      </w:pPr>
      <w:r>
        <w:rPr>
          <w:rFonts w:hint="cs"/>
          <w:cs/>
        </w:rPr>
        <w:t>ตัวอย่างส่วนแอพพลิเคชั่น</w:t>
      </w:r>
      <w:r w:rsidR="00F24F49">
        <w:rPr>
          <w:rFonts w:hint="cs"/>
          <w:cs/>
        </w:rPr>
        <w:t>หน้าจอแสดงเบอร์สายด่วน</w:t>
      </w:r>
    </w:p>
    <w:p w14:paraId="4F1C657A" w14:textId="4C1A68EF" w:rsidR="00401B7C" w:rsidRDefault="00401B7C" w:rsidP="00401B7C">
      <w:pPr>
        <w:pStyle w:val="4"/>
        <w:tabs>
          <w:tab w:val="left" w:pos="1701"/>
        </w:tabs>
      </w:pPr>
      <w:r>
        <w:rPr>
          <w:rFonts w:hint="cs"/>
          <w:cs/>
        </w:rPr>
        <w:t>การพัฒนาระบบผู้ใช้งานทั่วไป โดยประกอบด้วย</w:t>
      </w:r>
      <w:r w:rsidR="009F6F9A" w:rsidRPr="009F6F9A">
        <w:t xml:space="preserve"> </w:t>
      </w:r>
      <w:r w:rsidR="009F6F9A">
        <w:t>Drawer</w:t>
      </w:r>
      <w:r w:rsidR="009F6F9A">
        <w:rPr>
          <w:rFonts w:hint="cs"/>
          <w:cs/>
        </w:rPr>
        <w:t xml:space="preserve"> คู่มือโควิด คู่มือการกักตัว สถานตรวจเชื้อ โรงพยาบาลที่อยู่ใกล้ ขอเปลี่ยนสถานะ และ</w:t>
      </w:r>
      <w:r>
        <w:rPr>
          <w:rFonts w:hint="cs"/>
          <w:cs/>
        </w:rPr>
        <w:t xml:space="preserve">ระบบจัดการข้อมูลส่วนตัว </w:t>
      </w:r>
    </w:p>
    <w:p w14:paraId="689DB6F5" w14:textId="5896142B" w:rsidR="00F24F49" w:rsidRDefault="00F24F49" w:rsidP="00F24F49">
      <w:pPr>
        <w:pStyle w:val="a4"/>
        <w:jc w:val="center"/>
      </w:pPr>
      <w:r>
        <w:rPr>
          <w:noProof/>
        </w:rPr>
        <w:drawing>
          <wp:inline distT="0" distB="0" distL="0" distR="0" wp14:anchorId="132CA8EA" wp14:editId="4E9D458E">
            <wp:extent cx="1285875" cy="2714473"/>
            <wp:effectExtent l="0" t="0" r="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164897622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076" cy="2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81CA" w14:textId="383D0C7C" w:rsidR="00F24F49" w:rsidRDefault="00F24F49" w:rsidP="00162A31">
      <w:pPr>
        <w:pStyle w:val="8"/>
      </w:pPr>
      <w:bookmarkStart w:id="353" w:name="_Toc70513941"/>
      <w:bookmarkStart w:id="354" w:name="_Toc71832070"/>
      <w:bookmarkStart w:id="355" w:name="_Toc72265965"/>
      <w:bookmarkStart w:id="356" w:name="_Toc72266277"/>
      <w:r>
        <w:rPr>
          <w:rFonts w:hint="cs"/>
          <w:cs/>
        </w:rPr>
        <w:lastRenderedPageBreak/>
        <w:t>หน้าจอ</w:t>
      </w:r>
      <w:r w:rsidRPr="009F6F9A">
        <w:t xml:space="preserve"> </w:t>
      </w:r>
      <w:r>
        <w:t>Drawer</w:t>
      </w:r>
      <w:r>
        <w:rPr>
          <w:rFonts w:hint="cs"/>
          <w:cs/>
        </w:rPr>
        <w:t xml:space="preserve"> สำหรับผู้ใช้งาน</w:t>
      </w:r>
      <w:bookmarkEnd w:id="353"/>
      <w:bookmarkEnd w:id="354"/>
      <w:bookmarkEnd w:id="355"/>
      <w:bookmarkEnd w:id="356"/>
      <w:r>
        <w:rPr>
          <w:rFonts w:hint="cs"/>
          <w:cs/>
        </w:rPr>
        <w:t>ปกติ</w:t>
      </w:r>
    </w:p>
    <w:p w14:paraId="1914C1E6" w14:textId="77777777" w:rsidR="00F24F49" w:rsidRPr="00F24F49" w:rsidRDefault="00F24F49" w:rsidP="00F24F49"/>
    <w:p w14:paraId="4C8DCB92" w14:textId="11311FB4" w:rsidR="00401B7C" w:rsidRPr="00A501A5" w:rsidRDefault="00401B7C" w:rsidP="00401B7C">
      <w:pPr>
        <w:ind w:firstLine="1985"/>
      </w:pP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สำหรับหน้า</w:t>
      </w:r>
      <w:r w:rsidR="009F6F9A" w:rsidRPr="009F6F9A">
        <w:t xml:space="preserve"> </w:t>
      </w:r>
      <w:r w:rsidR="009F6F9A">
        <w:t>Drawer</w:t>
      </w:r>
      <w:r w:rsidR="009F6F9A">
        <w:rPr>
          <w:rFonts w:hint="cs"/>
          <w:cs/>
        </w:rPr>
        <w:t xml:space="preserve"> สำหรับผู้ใช้งานปกติแต่ละ</w:t>
      </w:r>
      <w:proofErr w:type="spellStart"/>
      <w:r w:rsidR="009F6F9A">
        <w:t>Drawe</w:t>
      </w:r>
      <w:proofErr w:type="spellEnd"/>
      <w:r w:rsidR="009F6F9A">
        <w:rPr>
          <w:rFonts w:hint="cs"/>
          <w:cs/>
        </w:rPr>
        <w:t xml:space="preserve">จะประกอบด้วย คู่มือโควิด คู่มือการกักตัว สถานตรวจเชื้อ โรงพยาบาลที่อยู่ใกล้ ขอเปลี่ยนสถานะ และระบบจัดการข้อมูลส่วนตัว </w:t>
      </w:r>
      <w:r>
        <w:rPr>
          <w:rFonts w:hint="cs"/>
          <w:cs/>
        </w:rPr>
        <w:t>ดังภาพ</w:t>
      </w:r>
    </w:p>
    <w:p w14:paraId="76C783D7" w14:textId="77777777" w:rsidR="00401B7C" w:rsidRDefault="00401B7C" w:rsidP="00F24F49">
      <w:pPr>
        <w:pStyle w:val="a4"/>
        <w:jc w:val="center"/>
      </w:pPr>
      <w:r>
        <w:rPr>
          <w:noProof/>
        </w:rPr>
        <w:drawing>
          <wp:inline distT="0" distB="0" distL="0" distR="0" wp14:anchorId="48B57160" wp14:editId="090F5E32">
            <wp:extent cx="4680000" cy="2835472"/>
            <wp:effectExtent l="19050" t="19050" r="25400" b="22225"/>
            <wp:docPr id="619" name="รูปภาพ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รูปภาพ 619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02"/>
                    <a:stretch/>
                  </pic:blipFill>
                  <pic:spPr bwMode="auto">
                    <a:xfrm>
                      <a:off x="0" y="0"/>
                      <a:ext cx="4680000" cy="2835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25F10" w14:textId="46CDC02A" w:rsidR="00401B7C" w:rsidRPr="00561E73" w:rsidRDefault="00F04B71" w:rsidP="00162A31">
      <w:pPr>
        <w:pStyle w:val="8"/>
      </w:pPr>
      <w:bookmarkStart w:id="357" w:name="_Toc70513942"/>
      <w:bookmarkStart w:id="358" w:name="_Toc71832071"/>
      <w:bookmarkStart w:id="359" w:name="_Toc72265966"/>
      <w:bookmarkStart w:id="360" w:name="_Toc72266278"/>
      <w:r>
        <w:rPr>
          <w:rFonts w:hint="cs"/>
          <w:cs/>
        </w:rPr>
        <w:t>ตัวอย่างส่วนแอพพลิเคชั่น</w:t>
      </w:r>
      <w:r w:rsidR="00401B7C">
        <w:rPr>
          <w:rFonts w:hint="cs"/>
          <w:cs/>
        </w:rPr>
        <w:t>ส่วน</w:t>
      </w:r>
      <w:bookmarkEnd w:id="357"/>
      <w:bookmarkEnd w:id="358"/>
      <w:bookmarkEnd w:id="359"/>
      <w:bookmarkEnd w:id="360"/>
      <w:r w:rsidR="009F6F9A" w:rsidRPr="009F6F9A">
        <w:t xml:space="preserve"> </w:t>
      </w:r>
      <w:r w:rsidR="009F6F9A">
        <w:t>Drawer</w:t>
      </w:r>
      <w:r w:rsidR="009F6F9A">
        <w:rPr>
          <w:rFonts w:hint="cs"/>
          <w:cs/>
        </w:rPr>
        <w:t xml:space="preserve"> สำหรับผู้ใช้งานปกติ</w:t>
      </w:r>
    </w:p>
    <w:p w14:paraId="3347FA20" w14:textId="0A81D745" w:rsidR="00F24F49" w:rsidRDefault="00F24F49" w:rsidP="00F24F49">
      <w:pPr>
        <w:pStyle w:val="a4"/>
        <w:jc w:val="center"/>
      </w:pPr>
      <w:r>
        <w:rPr>
          <w:noProof/>
        </w:rPr>
        <w:drawing>
          <wp:inline distT="0" distB="0" distL="0" distR="0" wp14:anchorId="4E7627FB" wp14:editId="5D92D719">
            <wp:extent cx="1238250" cy="2613928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1648976783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505" cy="264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A481" w14:textId="322C2578" w:rsidR="00401B7C" w:rsidRDefault="00401B7C" w:rsidP="00162A31">
      <w:pPr>
        <w:pStyle w:val="8"/>
      </w:pPr>
      <w:bookmarkStart w:id="361" w:name="_Toc70513943"/>
      <w:bookmarkStart w:id="362" w:name="_Toc71832072"/>
      <w:bookmarkStart w:id="363" w:name="_Toc72265967"/>
      <w:bookmarkStart w:id="364" w:name="_Toc72266279"/>
      <w:r>
        <w:rPr>
          <w:rFonts w:hint="cs"/>
          <w:cs/>
        </w:rPr>
        <w:t>หน้าจอหน้า</w:t>
      </w:r>
      <w:bookmarkEnd w:id="361"/>
      <w:bookmarkEnd w:id="362"/>
      <w:bookmarkEnd w:id="363"/>
      <w:bookmarkEnd w:id="364"/>
      <w:r w:rsidR="009F6F9A">
        <w:rPr>
          <w:rFonts w:hint="cs"/>
          <w:cs/>
        </w:rPr>
        <w:t>แรกของผู้ใช้งาน</w:t>
      </w:r>
    </w:p>
    <w:p w14:paraId="62A6374C" w14:textId="77777777" w:rsidR="00F24F49" w:rsidRPr="00F24F49" w:rsidRDefault="00F24F49" w:rsidP="00F24F49"/>
    <w:p w14:paraId="69E9D8CE" w14:textId="3FB3B368" w:rsidR="00401B7C" w:rsidRPr="00561E73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Pr="00FB5FB2">
        <w:rPr>
          <w:cs/>
        </w:rPr>
        <w:t>หน้าจอ</w:t>
      </w:r>
      <w:r>
        <w:rPr>
          <w:rFonts w:hint="cs"/>
          <w:cs/>
        </w:rPr>
        <w:t>แสด</w:t>
      </w:r>
      <w:r w:rsidR="009F6F9A">
        <w:rPr>
          <w:rFonts w:hint="cs"/>
          <w:cs/>
        </w:rPr>
        <w:t xml:space="preserve">งข้อมูลสถานการณ์โควิด </w:t>
      </w:r>
      <w:r w:rsidR="009F6F9A">
        <w:t xml:space="preserve">19 </w:t>
      </w:r>
      <w:r w:rsidR="009F6F9A">
        <w:rPr>
          <w:rFonts w:hint="cs"/>
          <w:cs/>
        </w:rPr>
        <w:t xml:space="preserve">รายวัน และข่าวเกี่ยวกับสุขภาพ จะดึงข้อมูลมาจาก </w:t>
      </w:r>
      <w:r w:rsidR="009F6F9A">
        <w:t xml:space="preserve">API </w:t>
      </w:r>
      <w:r w:rsidR="009F6F9A">
        <w:rPr>
          <w:rFonts w:hint="cs"/>
          <w:cs/>
        </w:rPr>
        <w:t xml:space="preserve">โควิด </w:t>
      </w:r>
      <w:r w:rsidR="009F6F9A">
        <w:t xml:space="preserve">19 </w:t>
      </w:r>
      <w:r w:rsidR="009F6F9A">
        <w:rPr>
          <w:rFonts w:hint="cs"/>
          <w:cs/>
        </w:rPr>
        <w:t>และดึงข้อมูลเกี่ยวกับสุขภาพจาก</w:t>
      </w:r>
      <w:r w:rsidR="00DC6637">
        <w:rPr>
          <w:rFonts w:hint="cs"/>
          <w:cs/>
        </w:rPr>
        <w:t xml:space="preserve"> </w:t>
      </w:r>
      <w:r w:rsidR="00DC6637">
        <w:t xml:space="preserve">API </w:t>
      </w:r>
      <w:r w:rsidR="00DC6637">
        <w:rPr>
          <w:rFonts w:hint="cs"/>
          <w:cs/>
        </w:rPr>
        <w:t xml:space="preserve">ข่าวโดยจะแยกส่วนของการแสดงหน้าจอเป็น </w:t>
      </w:r>
      <w:r w:rsidR="00DC6637">
        <w:t>2</w:t>
      </w:r>
      <w:r w:rsidR="00DC6637">
        <w:rPr>
          <w:rFonts w:hint="cs"/>
          <w:cs/>
        </w:rPr>
        <w:t xml:space="preserve"> ส่วน ดังภาพ</w:t>
      </w:r>
    </w:p>
    <w:p w14:paraId="4B2F3F10" w14:textId="77777777" w:rsidR="00401B7C" w:rsidRPr="00561E73" w:rsidRDefault="00401B7C" w:rsidP="00184E45">
      <w:pPr>
        <w:pStyle w:val="a4"/>
      </w:pPr>
      <w:r>
        <w:rPr>
          <w:noProof/>
        </w:rPr>
        <w:drawing>
          <wp:inline distT="0" distB="0" distL="0" distR="0" wp14:anchorId="6C3D2761" wp14:editId="011CA7B5">
            <wp:extent cx="5004443" cy="3466214"/>
            <wp:effectExtent l="19050" t="19050" r="24765" b="20320"/>
            <wp:docPr id="620" name="รูปภาพ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รูปภาพ 620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852" cy="3469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3E8B7" w14:textId="0AA7065D" w:rsidR="00401B7C" w:rsidRDefault="00F04B71" w:rsidP="00162A31">
      <w:pPr>
        <w:pStyle w:val="8"/>
      </w:pPr>
      <w:r>
        <w:rPr>
          <w:rFonts w:hint="cs"/>
          <w:cs/>
        </w:rPr>
        <w:t>ตัวอย่างส่วนแอพพลิเคชั่น</w:t>
      </w:r>
      <w:r w:rsidR="00DC6637">
        <w:rPr>
          <w:rFonts w:hint="cs"/>
          <w:cs/>
        </w:rPr>
        <w:t>หน้าจอหน้าแรกของผู้ใช้งาน</w:t>
      </w:r>
    </w:p>
    <w:p w14:paraId="74007910" w14:textId="41D4B1D3" w:rsidR="00122535" w:rsidRDefault="00122535" w:rsidP="00122535">
      <w:pPr>
        <w:pStyle w:val="a4"/>
        <w:jc w:val="center"/>
        <w:rPr>
          <w:cs/>
        </w:rPr>
      </w:pPr>
      <w:r>
        <w:rPr>
          <w:noProof/>
          <w:lang w:val="th-TH"/>
        </w:rPr>
        <w:drawing>
          <wp:inline distT="0" distB="0" distL="0" distR="0" wp14:anchorId="20026207" wp14:editId="2503F320">
            <wp:extent cx="1266825" cy="2674256"/>
            <wp:effectExtent l="0" t="0" r="0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648976899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933" cy="26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708" w14:textId="77777777" w:rsidR="00122535" w:rsidRDefault="00122535" w:rsidP="00162A31">
      <w:pPr>
        <w:pStyle w:val="8"/>
      </w:pPr>
      <w:bookmarkStart w:id="365" w:name="_Toc70513945"/>
      <w:bookmarkStart w:id="366" w:name="_Toc71832074"/>
      <w:bookmarkStart w:id="367" w:name="_Toc72265969"/>
      <w:bookmarkStart w:id="368" w:name="_Toc72266281"/>
      <w:r>
        <w:rPr>
          <w:rFonts w:hint="cs"/>
          <w:cs/>
        </w:rPr>
        <w:t>หน้าจอหน้า</w:t>
      </w:r>
      <w:bookmarkEnd w:id="365"/>
      <w:bookmarkEnd w:id="366"/>
      <w:bookmarkEnd w:id="367"/>
      <w:bookmarkEnd w:id="368"/>
      <w:r>
        <w:rPr>
          <w:rFonts w:hint="cs"/>
          <w:cs/>
        </w:rPr>
        <w:t xml:space="preserve">แสดงตำแหน่งของนักศึกษาทุกสถานะ </w:t>
      </w:r>
    </w:p>
    <w:p w14:paraId="5369A25F" w14:textId="77777777" w:rsidR="00122535" w:rsidRPr="00122535" w:rsidRDefault="00122535" w:rsidP="00122535"/>
    <w:p w14:paraId="5D59A917" w14:textId="6B4DEB1E" w:rsidR="00401B7C" w:rsidRPr="00561E73" w:rsidRDefault="00401B7C" w:rsidP="00401B7C">
      <w:pPr>
        <w:tabs>
          <w:tab w:val="left" w:pos="1701"/>
        </w:tabs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Pr="00FB5FB2">
        <w:rPr>
          <w:cs/>
        </w:rPr>
        <w:t>หน้าจอ</w:t>
      </w:r>
      <w:r>
        <w:rPr>
          <w:rFonts w:hint="cs"/>
          <w:cs/>
        </w:rPr>
        <w:t>แสดง</w:t>
      </w:r>
      <w:r w:rsidR="00DC6637">
        <w:rPr>
          <w:rFonts w:hint="cs"/>
          <w:cs/>
        </w:rPr>
        <w:t>ตำแหน่งของนักศึกษา</w:t>
      </w:r>
      <w:r w:rsidR="0028764B">
        <w:rPr>
          <w:rFonts w:hint="cs"/>
          <w:cs/>
        </w:rPr>
        <w:t>ที่มีสถานะ</w:t>
      </w:r>
      <w:r w:rsidR="0028764B" w:rsidRPr="0028764B">
        <w:rPr>
          <w:cs/>
        </w:rPr>
        <w:t xml:space="preserve">รอยืนยัน กำลังกักตัว ติดเชื้อ และรักษาหายแล้ว </w:t>
      </w:r>
      <w:r>
        <w:rPr>
          <w:rFonts w:hint="cs"/>
          <w:cs/>
        </w:rPr>
        <w:t xml:space="preserve"> โดยดึงข้อมูล</w:t>
      </w:r>
      <w:r w:rsidR="0028764B">
        <w:rPr>
          <w:rFonts w:hint="cs"/>
          <w:cs/>
        </w:rPr>
        <w:t>จากตำแหน่งของนักศึกษา</w:t>
      </w:r>
      <w:r>
        <w:rPr>
          <w:rFonts w:hint="cs"/>
          <w:cs/>
        </w:rPr>
        <w:t>มาแสดงดังภาพ</w:t>
      </w:r>
    </w:p>
    <w:p w14:paraId="53B8C6FF" w14:textId="77777777" w:rsidR="00401B7C" w:rsidRDefault="00401B7C" w:rsidP="0028764B">
      <w:pPr>
        <w:pStyle w:val="a4"/>
        <w:jc w:val="center"/>
      </w:pPr>
      <w:r>
        <w:rPr>
          <w:noProof/>
        </w:rPr>
        <w:drawing>
          <wp:inline distT="0" distB="0" distL="0" distR="0" wp14:anchorId="0B713CB2" wp14:editId="79F5EDD5">
            <wp:extent cx="4276725" cy="3160286"/>
            <wp:effectExtent l="19050" t="19050" r="9525" b="2159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6654" r="18759"/>
                    <a:stretch/>
                  </pic:blipFill>
                  <pic:spPr bwMode="auto">
                    <a:xfrm>
                      <a:off x="0" y="0"/>
                      <a:ext cx="4304457" cy="3180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F550" w14:textId="43274661" w:rsidR="00401B7C" w:rsidRPr="00561E73" w:rsidRDefault="00F04B71" w:rsidP="00162A31">
      <w:pPr>
        <w:pStyle w:val="8"/>
        <w:rPr>
          <w:cs/>
        </w:rPr>
      </w:pPr>
      <w:r w:rsidRPr="00F04B71">
        <w:rPr>
          <w:cs/>
        </w:rPr>
        <w:t>ตัวอย่างส่วนแอพพลิเคชั่น</w:t>
      </w:r>
      <w:r>
        <w:rPr>
          <w:rFonts w:hint="cs"/>
          <w:cs/>
        </w:rPr>
        <w:t>ส่วนสถานะทุกสถานะ</w:t>
      </w:r>
    </w:p>
    <w:p w14:paraId="72795BC4" w14:textId="17EC1A29" w:rsidR="00F04B71" w:rsidRDefault="00F04B71" w:rsidP="00F04B71">
      <w:pPr>
        <w:pStyle w:val="a4"/>
        <w:jc w:val="center"/>
      </w:pPr>
      <w:r>
        <w:rPr>
          <w:noProof/>
        </w:rPr>
        <w:drawing>
          <wp:inline distT="0" distB="0" distL="0" distR="0" wp14:anchorId="3706C128" wp14:editId="3CB3AE93">
            <wp:extent cx="1381125" cy="2915538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1648978571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991" cy="29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26C" w14:textId="548566ED" w:rsidR="00F04B71" w:rsidRDefault="00F04B71" w:rsidP="00162A31">
      <w:pPr>
        <w:pStyle w:val="8"/>
      </w:pPr>
      <w:bookmarkStart w:id="369" w:name="_Toc70513947"/>
      <w:bookmarkStart w:id="370" w:name="_Toc71832076"/>
      <w:bookmarkStart w:id="371" w:name="_Toc72265971"/>
      <w:bookmarkStart w:id="372" w:name="_Toc72266283"/>
      <w:r>
        <w:rPr>
          <w:rFonts w:hint="cs"/>
          <w:cs/>
        </w:rPr>
        <w:t>หน้าจอหน้าแสดง</w:t>
      </w:r>
      <w:bookmarkEnd w:id="369"/>
      <w:bookmarkEnd w:id="370"/>
      <w:bookmarkEnd w:id="371"/>
      <w:bookmarkEnd w:id="372"/>
      <w:r>
        <w:rPr>
          <w:rFonts w:hint="cs"/>
          <w:cs/>
        </w:rPr>
        <w:t>หน้าขอเปลี่ยนสถานะสำหรับผู้ใช้งานปกติ</w:t>
      </w:r>
    </w:p>
    <w:p w14:paraId="6CA5B493" w14:textId="77777777" w:rsidR="00F04B71" w:rsidRDefault="00F04B71" w:rsidP="00F04B71">
      <w:pPr>
        <w:pStyle w:val="a4"/>
      </w:pPr>
    </w:p>
    <w:p w14:paraId="6FB5A5F0" w14:textId="6EAEB6E9" w:rsidR="00401B7C" w:rsidRPr="00551986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สำหรับแสดง</w:t>
      </w:r>
      <w:r w:rsidR="0028764B">
        <w:rPr>
          <w:rFonts w:hint="cs"/>
          <w:cs/>
        </w:rPr>
        <w:t>หน้าขอเปลี่ยนสถานะ นักศึกษาทำการขอเปลี่ยนสถานะกักตัว หรือติดเชื้อ</w:t>
      </w:r>
      <w:r>
        <w:rPr>
          <w:rFonts w:hint="cs"/>
          <w:cs/>
        </w:rPr>
        <w:t xml:space="preserve"> </w:t>
      </w:r>
      <w:r w:rsidR="0028764B">
        <w:rPr>
          <w:rFonts w:hint="cs"/>
          <w:cs/>
        </w:rPr>
        <w:t>เมื่อขอกักตัวหรือติดเชื้อระบบจะแสดงฟอร์มการทำแบบประเมินความเสี่ยง</w:t>
      </w:r>
      <w:r>
        <w:t xml:space="preserve"> </w:t>
      </w:r>
      <w:r>
        <w:rPr>
          <w:rFonts w:hint="cs"/>
          <w:cs/>
        </w:rPr>
        <w:t>ดังภา</w:t>
      </w:r>
      <w:r w:rsidR="0028764B">
        <w:rPr>
          <w:rFonts w:hint="cs"/>
          <w:cs/>
        </w:rPr>
        <w:t>พ</w:t>
      </w:r>
    </w:p>
    <w:p w14:paraId="26ABCCF8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567EFA93" wp14:editId="605FBEA1">
            <wp:extent cx="5114260" cy="2073349"/>
            <wp:effectExtent l="19050" t="19050" r="10795" b="22225"/>
            <wp:docPr id="622" name="รูปภาพ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รูปภาพ 622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214" cy="2079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35347" w14:textId="79D39CD0" w:rsidR="00401B7C" w:rsidRPr="00C11A30" w:rsidRDefault="00401B7C" w:rsidP="00162A31">
      <w:pPr>
        <w:pStyle w:val="8"/>
      </w:pPr>
      <w:bookmarkStart w:id="373" w:name="_Toc70513948"/>
      <w:bookmarkStart w:id="374" w:name="_Toc71832077"/>
      <w:bookmarkStart w:id="375" w:name="_Toc72265972"/>
      <w:bookmarkStart w:id="376" w:name="_Toc72266284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หน้าแสดง</w:t>
      </w:r>
      <w:bookmarkEnd w:id="373"/>
      <w:bookmarkEnd w:id="374"/>
      <w:bookmarkEnd w:id="375"/>
      <w:bookmarkEnd w:id="376"/>
      <w:r w:rsidR="0028764B">
        <w:rPr>
          <w:rFonts w:hint="cs"/>
          <w:cs/>
        </w:rPr>
        <w:t>หน้าขอเปลี่ยนสถานะสำหรับผู้ใช้งานปกติ</w:t>
      </w:r>
    </w:p>
    <w:p w14:paraId="56AEA53B" w14:textId="05D18343" w:rsidR="00401B7C" w:rsidRDefault="00F04B71" w:rsidP="00F04B71">
      <w:pPr>
        <w:pStyle w:val="a4"/>
        <w:jc w:val="center"/>
      </w:pPr>
      <w:r>
        <w:rPr>
          <w:noProof/>
        </w:rPr>
        <w:drawing>
          <wp:inline distT="0" distB="0" distL="0" distR="0" wp14:anchorId="5F3A4D22" wp14:editId="4E1DAA0E">
            <wp:extent cx="1914525" cy="4041537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1648978648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861" cy="405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7C1A" w14:textId="77777777" w:rsidR="00F04B71" w:rsidRDefault="00F04B71" w:rsidP="00162A31">
      <w:pPr>
        <w:pStyle w:val="8"/>
      </w:pPr>
      <w:bookmarkStart w:id="377" w:name="_Toc70513949"/>
      <w:bookmarkStart w:id="378" w:name="_Toc71832078"/>
      <w:bookmarkStart w:id="379" w:name="_Toc72265973"/>
      <w:bookmarkStart w:id="380" w:name="_Toc72266285"/>
      <w:r>
        <w:rPr>
          <w:rFonts w:hint="cs"/>
          <w:cs/>
        </w:rPr>
        <w:t>หน้าจอ</w:t>
      </w:r>
      <w:bookmarkEnd w:id="377"/>
      <w:bookmarkEnd w:id="378"/>
      <w:bookmarkEnd w:id="379"/>
      <w:bookmarkEnd w:id="380"/>
      <w:r>
        <w:rPr>
          <w:rFonts w:hint="cs"/>
          <w:cs/>
        </w:rPr>
        <w:t>แบบฟอร์มประเมินความเสี่ยงกักตัว</w:t>
      </w:r>
    </w:p>
    <w:p w14:paraId="51A55FC1" w14:textId="77777777" w:rsidR="00F04B71" w:rsidRDefault="00F04B71" w:rsidP="00F04B71">
      <w:pPr>
        <w:pStyle w:val="a4"/>
        <w:jc w:val="center"/>
      </w:pPr>
    </w:p>
    <w:p w14:paraId="4590B932" w14:textId="1997EBB1" w:rsidR="00401B7C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Pr="00FB5FB2">
        <w:rPr>
          <w:cs/>
        </w:rPr>
        <w:t>หน้าจอ</w:t>
      </w:r>
      <w:r w:rsidR="0028764B">
        <w:rPr>
          <w:rFonts w:hint="cs"/>
          <w:cs/>
        </w:rPr>
        <w:t>แบบฟอร์มประเมินความเสี่ยง</w:t>
      </w:r>
      <w:r w:rsidR="0047372C">
        <w:rPr>
          <w:rFonts w:hint="cs"/>
          <w:cs/>
        </w:rPr>
        <w:t xml:space="preserve">ขอกักตัว จะแสดงคำถามทั้งหมด </w:t>
      </w:r>
      <w:r w:rsidR="0047372C">
        <w:t>4</w:t>
      </w:r>
      <w:r w:rsidR="0047372C">
        <w:rPr>
          <w:rFonts w:hint="cs"/>
          <w:cs/>
        </w:rPr>
        <w:t xml:space="preserve"> คำถามโดยมีปุ่ม </w:t>
      </w:r>
      <w:proofErr w:type="spellStart"/>
      <w:r w:rsidR="0047372C">
        <w:t>redio</w:t>
      </w:r>
      <w:proofErr w:type="spellEnd"/>
      <w:r w:rsidR="0047372C">
        <w:t xml:space="preserve"> </w:t>
      </w:r>
      <w:r w:rsidR="0047372C">
        <w:rPr>
          <w:rFonts w:hint="cs"/>
          <w:cs/>
        </w:rPr>
        <w:t xml:space="preserve">เป็นตัวเลือกมีทั้งหมด </w:t>
      </w:r>
      <w:r w:rsidR="0047372C">
        <w:t>2</w:t>
      </w:r>
      <w:r w:rsidR="0047372C">
        <w:rPr>
          <w:rFonts w:hint="cs"/>
          <w:cs/>
        </w:rPr>
        <w:t xml:space="preserve"> ตัวเลือก เมื่อทำแบบประเมินเสร็จแล้วจะทำการขอสถานะไปยังเจ้าหน้าที่เพื่อกดยืนยันสถานะ ดังภาพ</w:t>
      </w:r>
    </w:p>
    <w:p w14:paraId="5C1D8463" w14:textId="77777777" w:rsidR="00401B7C" w:rsidRDefault="00401B7C" w:rsidP="0047372C">
      <w:pPr>
        <w:pStyle w:val="a4"/>
        <w:jc w:val="center"/>
      </w:pPr>
      <w:r>
        <w:rPr>
          <w:noProof/>
        </w:rPr>
        <w:drawing>
          <wp:inline distT="0" distB="0" distL="0" distR="0" wp14:anchorId="157DCAA2" wp14:editId="124022C0">
            <wp:extent cx="4591050" cy="3184589"/>
            <wp:effectExtent l="19050" t="19050" r="19050" b="15875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รูปภาพ 623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3" b="11945"/>
                    <a:stretch/>
                  </pic:blipFill>
                  <pic:spPr bwMode="auto">
                    <a:xfrm>
                      <a:off x="0" y="0"/>
                      <a:ext cx="4601117" cy="3191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F6E3C" w14:textId="00F46EE2" w:rsidR="00401B7C" w:rsidRPr="00C11A30" w:rsidRDefault="00401B7C" w:rsidP="00162A31">
      <w:pPr>
        <w:pStyle w:val="8"/>
      </w:pPr>
      <w:bookmarkStart w:id="381" w:name="_Toc70513950"/>
      <w:bookmarkStart w:id="382" w:name="_Toc71832079"/>
      <w:bookmarkStart w:id="383" w:name="_Toc72265974"/>
      <w:bookmarkStart w:id="384" w:name="_Toc72266286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หน้าจอ</w:t>
      </w:r>
      <w:bookmarkEnd w:id="381"/>
      <w:bookmarkEnd w:id="382"/>
      <w:bookmarkEnd w:id="383"/>
      <w:bookmarkEnd w:id="384"/>
      <w:r w:rsidR="0047372C">
        <w:rPr>
          <w:rFonts w:hint="cs"/>
          <w:cs/>
        </w:rPr>
        <w:t>หน้าจอแบบฟอร์มประเมินความเสี่ยงกักตัว</w:t>
      </w:r>
    </w:p>
    <w:p w14:paraId="0174BD75" w14:textId="784BD13E" w:rsidR="00401B7C" w:rsidRDefault="00F04B71" w:rsidP="0047372C">
      <w:pPr>
        <w:pStyle w:val="a4"/>
        <w:jc w:val="center"/>
        <w:rPr>
          <w:cs/>
        </w:rPr>
      </w:pPr>
      <w:r>
        <w:rPr>
          <w:noProof/>
        </w:rPr>
        <w:drawing>
          <wp:inline distT="0" distB="0" distL="0" distR="0" wp14:anchorId="6E6154CC" wp14:editId="6A577532">
            <wp:extent cx="1381125" cy="2915536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164897871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413" cy="29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BC4A" w14:textId="77777777" w:rsidR="00F04B71" w:rsidRDefault="00F04B71" w:rsidP="00162A31">
      <w:pPr>
        <w:pStyle w:val="8"/>
      </w:pPr>
      <w:bookmarkStart w:id="385" w:name="_Toc70513951"/>
      <w:bookmarkStart w:id="386" w:name="_Toc71832080"/>
      <w:bookmarkStart w:id="387" w:name="_Toc72265975"/>
      <w:bookmarkStart w:id="388" w:name="_Toc72266287"/>
      <w:r>
        <w:rPr>
          <w:rFonts w:hint="cs"/>
          <w:cs/>
        </w:rPr>
        <w:t>หน้าจอ</w:t>
      </w:r>
      <w:bookmarkEnd w:id="385"/>
      <w:bookmarkEnd w:id="386"/>
      <w:bookmarkEnd w:id="387"/>
      <w:bookmarkEnd w:id="388"/>
      <w:r>
        <w:rPr>
          <w:rFonts w:hint="cs"/>
          <w:cs/>
        </w:rPr>
        <w:t>แบบฟอร์มประเมินความเสี่ยงติดเชื้อ</w:t>
      </w:r>
    </w:p>
    <w:p w14:paraId="0FA73A20" w14:textId="77777777" w:rsidR="00F04B71" w:rsidRDefault="00F04B71" w:rsidP="0047372C">
      <w:pPr>
        <w:pStyle w:val="a4"/>
        <w:jc w:val="center"/>
      </w:pPr>
    </w:p>
    <w:p w14:paraId="468F0079" w14:textId="28E16AFE" w:rsidR="00401B7C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 w:rsidR="0047372C" w:rsidRPr="0047372C">
        <w:rPr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 w:rsidR="0047372C" w:rsidRPr="0047372C">
        <w:rPr>
          <w:cs/>
        </w:rPr>
        <w:t xml:space="preserve">สำหรับหน้าจอแบบฟอร์มประเมินความเสี่ยงขอกักตัว จะแสดงคำถามทั้งหมด 4 คำถามโดยมีปุ่ม </w:t>
      </w:r>
      <w:proofErr w:type="spellStart"/>
      <w:r w:rsidR="0047372C" w:rsidRPr="0047372C">
        <w:t>redio</w:t>
      </w:r>
      <w:proofErr w:type="spellEnd"/>
      <w:r w:rsidR="0047372C" w:rsidRPr="0047372C">
        <w:t xml:space="preserve"> </w:t>
      </w:r>
      <w:r w:rsidR="0047372C" w:rsidRPr="0047372C">
        <w:rPr>
          <w:cs/>
        </w:rPr>
        <w:t>เป็นตัวเลือกมีทั้งหมด 2 ตัวเลือก</w:t>
      </w:r>
      <w:r w:rsidR="0047372C">
        <w:rPr>
          <w:rFonts w:hint="cs"/>
          <w:cs/>
        </w:rPr>
        <w:t xml:space="preserve"> และแนบไฟล์ผลตรวจ </w:t>
      </w:r>
      <w:r w:rsidR="0047372C">
        <w:t xml:space="preserve">ATK </w:t>
      </w:r>
      <w:r w:rsidR="0047372C">
        <w:rPr>
          <w:rFonts w:hint="cs"/>
          <w:cs/>
        </w:rPr>
        <w:t>หรือ ผล</w:t>
      </w:r>
      <w:proofErr w:type="spellStart"/>
      <w:r w:rsidR="0047372C">
        <w:rPr>
          <w:rFonts w:hint="cs"/>
          <w:cs/>
        </w:rPr>
        <w:t>แล็บ</w:t>
      </w:r>
      <w:proofErr w:type="spellEnd"/>
      <w:r w:rsidR="0047372C" w:rsidRPr="0047372C">
        <w:rPr>
          <w:cs/>
        </w:rPr>
        <w:t xml:space="preserve"> เมื่อทำแบบประเมินเสร็จแล้วจะทำการขอสถานะไปยังเจ้าหน้าที่เพื่อกดยืนยันสถานะ ดังภาพ</w:t>
      </w:r>
    </w:p>
    <w:p w14:paraId="7711F799" w14:textId="77777777" w:rsidR="00401B7C" w:rsidRDefault="00401B7C" w:rsidP="00162A31">
      <w:pPr>
        <w:pStyle w:val="a4"/>
        <w:jc w:val="center"/>
      </w:pPr>
      <w:r>
        <w:rPr>
          <w:noProof/>
        </w:rPr>
        <w:drawing>
          <wp:inline distT="0" distB="0" distL="0" distR="0" wp14:anchorId="6868AFE0" wp14:editId="35A44756">
            <wp:extent cx="4133850" cy="2634419"/>
            <wp:effectExtent l="19050" t="19050" r="19050" b="1397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รูปภาพ 624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70"/>
                    <a:stretch/>
                  </pic:blipFill>
                  <pic:spPr bwMode="auto">
                    <a:xfrm>
                      <a:off x="0" y="0"/>
                      <a:ext cx="4155497" cy="2648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AB5C" w14:textId="69435A1D" w:rsidR="00401B7C" w:rsidRPr="00C11A30" w:rsidRDefault="00401B7C" w:rsidP="00162A31">
      <w:pPr>
        <w:pStyle w:val="8"/>
      </w:pPr>
      <w:bookmarkStart w:id="389" w:name="_Toc70513952"/>
      <w:bookmarkStart w:id="390" w:name="_Toc71832081"/>
      <w:bookmarkStart w:id="391" w:name="_Toc72265976"/>
      <w:bookmarkStart w:id="392" w:name="_Toc72266288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bookmarkEnd w:id="389"/>
      <w:bookmarkEnd w:id="390"/>
      <w:bookmarkEnd w:id="391"/>
      <w:bookmarkEnd w:id="392"/>
      <w:r w:rsidR="008F7DA6">
        <w:rPr>
          <w:rFonts w:hint="cs"/>
          <w:cs/>
        </w:rPr>
        <w:t>แบบฟอร์มประเมินความเสี่ยงติดเชื้อ</w:t>
      </w:r>
    </w:p>
    <w:p w14:paraId="6ECDDE82" w14:textId="2917E727" w:rsidR="00401B7C" w:rsidRDefault="00162A31" w:rsidP="0047372C">
      <w:pPr>
        <w:pStyle w:val="a4"/>
        <w:jc w:val="center"/>
      </w:pPr>
      <w:r>
        <w:rPr>
          <w:noProof/>
        </w:rPr>
        <w:drawing>
          <wp:inline distT="0" distB="0" distL="0" distR="0" wp14:anchorId="19C50900" wp14:editId="55F66800">
            <wp:extent cx="1133475" cy="2392753"/>
            <wp:effectExtent l="0" t="0" r="0" b="762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1648979201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142" cy="24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A58C" w14:textId="77777777" w:rsidR="00162A31" w:rsidRDefault="00162A31" w:rsidP="00162A31">
      <w:pPr>
        <w:pStyle w:val="8"/>
      </w:pPr>
      <w:r>
        <w:rPr>
          <w:rFonts w:hint="cs"/>
          <w:cs/>
        </w:rPr>
        <w:t>หน้าจอหน้าแสดงโปรไฟล์ของผู้ใช้งาน</w:t>
      </w:r>
    </w:p>
    <w:p w14:paraId="642C60D6" w14:textId="77777777" w:rsidR="00162A31" w:rsidRDefault="00162A31" w:rsidP="00162A31">
      <w:pPr>
        <w:pStyle w:val="a4"/>
      </w:pPr>
    </w:p>
    <w:p w14:paraId="5C945B4C" w14:textId="118C55F5" w:rsidR="00401B7C" w:rsidRDefault="0028764B" w:rsidP="0047372C">
      <w:pPr>
        <w:tabs>
          <w:tab w:val="left" w:pos="1701"/>
        </w:tabs>
        <w:jc w:val="center"/>
      </w:pPr>
      <w:r w:rsidRPr="0028764B">
        <w:rPr>
          <w:cs/>
        </w:rPr>
        <w:lastRenderedPageBreak/>
        <w:t>ตัวอย่าง</w:t>
      </w:r>
      <w:r w:rsidR="008F7DA6">
        <w:rPr>
          <w:rFonts w:hint="cs"/>
          <w:cs/>
        </w:rPr>
        <w:t>แอพพลิเคชั่น</w:t>
      </w:r>
      <w:r w:rsidRPr="0028764B">
        <w:rPr>
          <w:cs/>
        </w:rPr>
        <w:t>สำหรับหน้าจอแสดงข้อมูลผู้ใช้งาน ประกอบด้วย ชื่อ-นามสกุล รหัสนัก</w:t>
      </w:r>
      <w:proofErr w:type="spellStart"/>
      <w:r w:rsidRPr="0028764B">
        <w:rPr>
          <w:cs/>
        </w:rPr>
        <w:t>ษึกษา</w:t>
      </w:r>
      <w:proofErr w:type="spellEnd"/>
      <w:r w:rsidRPr="0028764B">
        <w:rPr>
          <w:cs/>
        </w:rPr>
        <w:t xml:space="preserve"> อีเมลเบอร์โทรศัพท์ และที่อยู่โดยดึงข้อมูลมาจากโปรไฟล์ของบัญชี </w:t>
      </w:r>
      <w:r w:rsidRPr="0028764B">
        <w:t xml:space="preserve">Google </w:t>
      </w:r>
      <w:r w:rsidRPr="0028764B">
        <w:rPr>
          <w:cs/>
        </w:rPr>
        <w:t>ดังภาพ</w:t>
      </w:r>
      <w:r w:rsidR="00401B7C">
        <w:rPr>
          <w:noProof/>
        </w:rPr>
        <w:drawing>
          <wp:inline distT="0" distB="0" distL="0" distR="0" wp14:anchorId="0F00E51D" wp14:editId="608079D3">
            <wp:extent cx="4680223" cy="3543300"/>
            <wp:effectExtent l="19050" t="19050" r="25400" b="19050"/>
            <wp:docPr id="625" name="รูปภาพ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รูปภาพ 625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" r="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22" cy="3572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742DB" w14:textId="67C327AD" w:rsidR="00401B7C" w:rsidRDefault="00401B7C" w:rsidP="00162A31">
      <w:pPr>
        <w:pStyle w:val="8"/>
      </w:pPr>
      <w:bookmarkStart w:id="393" w:name="_Toc70513954"/>
      <w:bookmarkStart w:id="394" w:name="_Toc71832083"/>
      <w:bookmarkStart w:id="395" w:name="_Toc72265978"/>
      <w:bookmarkStart w:id="396" w:name="_Toc72266290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bookmarkEnd w:id="393"/>
      <w:bookmarkEnd w:id="394"/>
      <w:bookmarkEnd w:id="395"/>
      <w:bookmarkEnd w:id="396"/>
      <w:r w:rsidR="008F7DA6">
        <w:rPr>
          <w:rFonts w:hint="cs"/>
          <w:cs/>
        </w:rPr>
        <w:t>แสดงโปรไฟล์ของผู้ใช้งาน</w:t>
      </w:r>
    </w:p>
    <w:p w14:paraId="44D5F4FC" w14:textId="0BA87341" w:rsidR="00162A31" w:rsidRPr="00162A31" w:rsidRDefault="00162A31" w:rsidP="00162A31">
      <w:pPr>
        <w:jc w:val="center"/>
      </w:pPr>
      <w:r>
        <w:rPr>
          <w:noProof/>
        </w:rPr>
        <w:drawing>
          <wp:inline distT="0" distB="0" distL="0" distR="0" wp14:anchorId="585A3CF5" wp14:editId="20C9A636">
            <wp:extent cx="1400175" cy="2955748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1648979369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757" cy="298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AA2" w14:textId="3667B1D2" w:rsidR="00162A31" w:rsidRPr="00162A31" w:rsidRDefault="00162A31" w:rsidP="00162A31">
      <w:pPr>
        <w:pStyle w:val="8"/>
      </w:pPr>
      <w:r>
        <w:rPr>
          <w:rFonts w:hint="cs"/>
          <w:cs/>
        </w:rPr>
        <w:t>หน้าจอหน้าแก้ไขโปรไฟล์ของผู้ใช้งาน</w:t>
      </w:r>
    </w:p>
    <w:p w14:paraId="7CDF5080" w14:textId="168636F2" w:rsidR="00162A31" w:rsidRDefault="00162A31" w:rsidP="00162A31"/>
    <w:p w14:paraId="076CEEEC" w14:textId="7916766C" w:rsidR="00162A31" w:rsidRDefault="00162A31" w:rsidP="00162A31">
      <w:pPr>
        <w:tabs>
          <w:tab w:val="left" w:pos="1701"/>
        </w:tabs>
      </w:pPr>
      <w:r w:rsidRPr="0028764B">
        <w:rPr>
          <w:cs/>
        </w:rPr>
        <w:lastRenderedPageBreak/>
        <w:t>ตัวอย่าง</w:t>
      </w:r>
      <w:r>
        <w:rPr>
          <w:rFonts w:hint="cs"/>
          <w:cs/>
        </w:rPr>
        <w:t>แอพพลิเคชั่น</w:t>
      </w:r>
      <w:r w:rsidRPr="0028764B">
        <w:rPr>
          <w:cs/>
        </w:rPr>
        <w:t>สำหรับหน้าจ</w:t>
      </w:r>
      <w:r>
        <w:rPr>
          <w:rFonts w:hint="cs"/>
          <w:cs/>
        </w:rPr>
        <w:t>อแก้ไข</w:t>
      </w:r>
      <w:r w:rsidRPr="0028764B">
        <w:rPr>
          <w:cs/>
        </w:rPr>
        <w:t>ข้อมูลผู้ใช้งาน ประกอบด้วย ชื่อ-นามสกุล รหัสนัก</w:t>
      </w:r>
      <w:proofErr w:type="spellStart"/>
      <w:r w:rsidRPr="0028764B">
        <w:rPr>
          <w:cs/>
        </w:rPr>
        <w:t>ษึกษา</w:t>
      </w:r>
      <w:proofErr w:type="spellEnd"/>
      <w:r w:rsidRPr="0028764B">
        <w:rPr>
          <w:cs/>
        </w:rPr>
        <w:t xml:space="preserve"> อีเมลเบอร์โทรศัพท์ และที่อยู่โดยดึงข้อมูล</w:t>
      </w:r>
      <w:r>
        <w:rPr>
          <w:rFonts w:hint="cs"/>
          <w:cs/>
        </w:rPr>
        <w:t>เดิมที่มีอยู่แล้วนำมาแสดงนักศึกษาสามารถแก้ไข</w:t>
      </w:r>
    </w:p>
    <w:p w14:paraId="6DCA1141" w14:textId="06B53CF5" w:rsidR="00162A31" w:rsidRDefault="00162A31" w:rsidP="00162A31">
      <w:pPr>
        <w:tabs>
          <w:tab w:val="left" w:pos="1701"/>
        </w:tabs>
        <w:ind w:firstLine="0"/>
        <w:rPr>
          <w:cs/>
        </w:rPr>
      </w:pPr>
      <w:r>
        <w:rPr>
          <w:rFonts w:hint="cs"/>
          <w:cs/>
        </w:rPr>
        <w:t>เบอร์โทรศัพท์และที่อยู่ได้เท่านั้น</w:t>
      </w:r>
    </w:p>
    <w:p w14:paraId="43B5A887" w14:textId="60E334C9" w:rsidR="00162A31" w:rsidRDefault="00162A31" w:rsidP="00D93BF0">
      <w:pPr>
        <w:tabs>
          <w:tab w:val="left" w:pos="1701"/>
        </w:tabs>
        <w:jc w:val="center"/>
      </w:pPr>
      <w:r>
        <w:rPr>
          <w:noProof/>
        </w:rPr>
        <w:drawing>
          <wp:inline distT="0" distB="0" distL="0" distR="0" wp14:anchorId="7F15CD49" wp14:editId="728F7681">
            <wp:extent cx="4267200" cy="3230609"/>
            <wp:effectExtent l="19050" t="19050" r="19050" b="2730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รูปภาพ 625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" r="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004" cy="3264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ABF9A" w14:textId="19B8A471" w:rsidR="00162A31" w:rsidRPr="00156F98" w:rsidRDefault="00162A31" w:rsidP="00156F98">
      <w:pPr>
        <w:pStyle w:val="8"/>
      </w:pPr>
      <w:r>
        <w:rPr>
          <w:rFonts w:hint="cs"/>
          <w:cs/>
        </w:rPr>
        <w:t>ตัวอย่างแอพพลิเคชั่นแก้ไขโปรไฟล์ของผู้ใช้งาน</w:t>
      </w:r>
    </w:p>
    <w:p w14:paraId="480C9297" w14:textId="67763AD9" w:rsidR="00401B7C" w:rsidRDefault="00D93BF0" w:rsidP="00D93BF0">
      <w:pPr>
        <w:pStyle w:val="a4"/>
        <w:jc w:val="center"/>
      </w:pPr>
      <w:r>
        <w:rPr>
          <w:noProof/>
        </w:rPr>
        <w:drawing>
          <wp:inline distT="0" distB="0" distL="0" distR="0" wp14:anchorId="6CD540FE" wp14:editId="5DCF6C0B">
            <wp:extent cx="1485900" cy="3136714"/>
            <wp:effectExtent l="0" t="0" r="0" b="698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64898158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810" cy="31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B9AE" w14:textId="77777777" w:rsidR="00D93BF0" w:rsidRDefault="00D93BF0" w:rsidP="00D93BF0">
      <w:pPr>
        <w:pStyle w:val="8"/>
      </w:pPr>
      <w:bookmarkStart w:id="397" w:name="_Toc70513955"/>
      <w:bookmarkStart w:id="398" w:name="_Toc71832084"/>
      <w:bookmarkStart w:id="399" w:name="_Toc72265979"/>
      <w:bookmarkStart w:id="400" w:name="_Toc72266291"/>
      <w:r>
        <w:rPr>
          <w:rFonts w:hint="cs"/>
          <w:cs/>
        </w:rPr>
        <w:t>หน้าจอหน้า</w:t>
      </w:r>
      <w:bookmarkEnd w:id="397"/>
      <w:bookmarkEnd w:id="398"/>
      <w:bookmarkEnd w:id="399"/>
      <w:bookmarkEnd w:id="400"/>
      <w:r>
        <w:rPr>
          <w:rFonts w:hint="cs"/>
          <w:cs/>
        </w:rPr>
        <w:t>คู่มือโควิด</w:t>
      </w:r>
    </w:p>
    <w:p w14:paraId="3DBC90AA" w14:textId="77777777" w:rsidR="00D93BF0" w:rsidRPr="00D93BF0" w:rsidRDefault="00D93BF0" w:rsidP="00D93BF0">
      <w:pPr>
        <w:pStyle w:val="a4"/>
        <w:rPr>
          <w:b w:val="0"/>
          <w:bCs w:val="0"/>
          <w:sz w:val="14"/>
          <w:szCs w:val="14"/>
        </w:rPr>
      </w:pPr>
    </w:p>
    <w:p w14:paraId="03EEE568" w14:textId="6FA6C4ED" w:rsidR="00401B7C" w:rsidRPr="00126F84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Pr="00FB5FB2">
        <w:rPr>
          <w:cs/>
        </w:rPr>
        <w:t>หน้าจอ</w:t>
      </w:r>
      <w:r>
        <w:rPr>
          <w:rFonts w:hint="cs"/>
          <w:cs/>
        </w:rPr>
        <w:t>แสดง</w:t>
      </w:r>
      <w:r w:rsidR="0047372C">
        <w:rPr>
          <w:rFonts w:hint="cs"/>
          <w:cs/>
        </w:rPr>
        <w:t xml:space="preserve">คู่มือโควิด ดึงข้อมูลมาจากเจ้าหน้าที่ทำการเพิ่มข้องมูลและนำมาแสดงเป็นไฟล์ </w:t>
      </w:r>
      <w:r w:rsidR="0047372C">
        <w:t xml:space="preserve">PDF </w:t>
      </w:r>
      <w:r w:rsidR="0047372C">
        <w:rPr>
          <w:rFonts w:hint="cs"/>
          <w:cs/>
        </w:rPr>
        <w:t>จะประกอบด้วยชื่อไฟล์</w:t>
      </w:r>
      <w:r w:rsidR="0047372C">
        <w:t xml:space="preserve"> </w:t>
      </w:r>
      <w:r w:rsidR="0047372C">
        <w:rPr>
          <w:rFonts w:hint="cs"/>
          <w:cs/>
        </w:rPr>
        <w:t xml:space="preserve">ดังภาพ </w:t>
      </w:r>
    </w:p>
    <w:p w14:paraId="7EE383B2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6C22449F" wp14:editId="79AF66D8">
            <wp:extent cx="5002128" cy="3115339"/>
            <wp:effectExtent l="19050" t="19050" r="27305" b="27940"/>
            <wp:docPr id="532" name="รูปภาพ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08612" cy="31193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862EB" w14:textId="31EB8E4D" w:rsidR="00401B7C" w:rsidRPr="00237159" w:rsidRDefault="00401B7C" w:rsidP="00D93BF0">
      <w:pPr>
        <w:pStyle w:val="8"/>
      </w:pPr>
      <w:bookmarkStart w:id="401" w:name="_Toc70513956"/>
      <w:bookmarkStart w:id="402" w:name="_Toc71832085"/>
      <w:bookmarkStart w:id="403" w:name="_Toc72265980"/>
      <w:bookmarkStart w:id="404" w:name="_Toc72266292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bookmarkEnd w:id="401"/>
      <w:bookmarkEnd w:id="402"/>
      <w:bookmarkEnd w:id="403"/>
      <w:bookmarkEnd w:id="404"/>
      <w:r w:rsidR="008F7DA6">
        <w:rPr>
          <w:rFonts w:hint="cs"/>
          <w:cs/>
        </w:rPr>
        <w:t>หน้าจอหน้าคู่มือโควิด</w:t>
      </w:r>
    </w:p>
    <w:p w14:paraId="0417A884" w14:textId="7789D3D6" w:rsidR="00401B7C" w:rsidRDefault="00D93BF0" w:rsidP="00D93BF0">
      <w:pPr>
        <w:pStyle w:val="a4"/>
        <w:jc w:val="center"/>
      </w:pPr>
      <w:r>
        <w:rPr>
          <w:noProof/>
        </w:rPr>
        <w:drawing>
          <wp:inline distT="0" distB="0" distL="0" distR="0" wp14:anchorId="7D90A17D" wp14:editId="68F7F5CF">
            <wp:extent cx="1543050" cy="3257359"/>
            <wp:effectExtent l="0" t="0" r="0" b="63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648981671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442" cy="32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8CF3" w14:textId="373FBF04" w:rsidR="00401B7C" w:rsidRDefault="00401B7C" w:rsidP="00162A31">
      <w:pPr>
        <w:pStyle w:val="8"/>
      </w:pPr>
      <w:bookmarkStart w:id="405" w:name="_Toc70513957"/>
      <w:bookmarkStart w:id="406" w:name="_Toc71832086"/>
      <w:bookmarkStart w:id="407" w:name="_Toc72265981"/>
      <w:bookmarkStart w:id="408" w:name="_Toc72266293"/>
      <w:r>
        <w:rPr>
          <w:rFonts w:hint="cs"/>
          <w:cs/>
        </w:rPr>
        <w:t>หน้าจอ</w:t>
      </w:r>
      <w:bookmarkEnd w:id="405"/>
      <w:bookmarkEnd w:id="406"/>
      <w:bookmarkEnd w:id="407"/>
      <w:bookmarkEnd w:id="408"/>
      <w:r w:rsidR="008F7DA6">
        <w:rPr>
          <w:rFonts w:hint="cs"/>
          <w:cs/>
        </w:rPr>
        <w:t>คู่มือกักตัว</w:t>
      </w:r>
    </w:p>
    <w:p w14:paraId="238FD8EB" w14:textId="77777777" w:rsidR="00D93BF0" w:rsidRPr="00D93BF0" w:rsidRDefault="00D93BF0" w:rsidP="00D93BF0"/>
    <w:p w14:paraId="4F33F435" w14:textId="3AFADB7C" w:rsidR="00401B7C" w:rsidRPr="00237159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 w:rsidR="0047372C" w:rsidRPr="0047372C">
        <w:rPr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r w:rsidR="0047372C" w:rsidRPr="0047372C">
        <w:rPr>
          <w:cs/>
        </w:rPr>
        <w:t>สำหรับหน้าจอแสดงคู่มือ</w:t>
      </w:r>
      <w:r w:rsidR="008F7DA6">
        <w:rPr>
          <w:rFonts w:hint="cs"/>
          <w:cs/>
        </w:rPr>
        <w:t>กักตัว</w:t>
      </w:r>
      <w:r w:rsidR="0047372C" w:rsidRPr="0047372C">
        <w:rPr>
          <w:cs/>
        </w:rPr>
        <w:t xml:space="preserve"> ดึงข้อมูลมาจากเจ้าหน้าที่ทำการเพิ่มข้องมูลและนำมาแสดงเป็นไฟล์ </w:t>
      </w:r>
      <w:r w:rsidR="0047372C" w:rsidRPr="0047372C">
        <w:t xml:space="preserve">PDF </w:t>
      </w:r>
      <w:r w:rsidR="0047372C" w:rsidRPr="0047372C">
        <w:rPr>
          <w:cs/>
        </w:rPr>
        <w:t>จะประกอบด้วยชื่อไฟล์ ดังภาพ</w:t>
      </w:r>
    </w:p>
    <w:p w14:paraId="172C7C5C" w14:textId="77777777" w:rsidR="00401B7C" w:rsidRDefault="00401B7C" w:rsidP="008F7DA6">
      <w:pPr>
        <w:pStyle w:val="a4"/>
        <w:jc w:val="center"/>
      </w:pPr>
      <w:r w:rsidRPr="00237159">
        <w:rPr>
          <w:noProof/>
        </w:rPr>
        <w:drawing>
          <wp:inline distT="0" distB="0" distL="0" distR="0" wp14:anchorId="39EFAB90" wp14:editId="3364FC9E">
            <wp:extent cx="4680000" cy="3547426"/>
            <wp:effectExtent l="19050" t="19050" r="25400" b="15240"/>
            <wp:docPr id="628" name="รูปภาพ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รูปภาพ 628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" r="14364"/>
                    <a:stretch/>
                  </pic:blipFill>
                  <pic:spPr bwMode="auto">
                    <a:xfrm>
                      <a:off x="0" y="0"/>
                      <a:ext cx="4680000" cy="3547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B55D" w14:textId="529B38FE" w:rsidR="00401B7C" w:rsidRPr="00237159" w:rsidRDefault="00401B7C" w:rsidP="00D93BF0">
      <w:pPr>
        <w:pStyle w:val="8"/>
      </w:pPr>
      <w:bookmarkStart w:id="409" w:name="_Toc70513958"/>
      <w:bookmarkStart w:id="410" w:name="_Toc71832087"/>
      <w:bookmarkStart w:id="411" w:name="_Toc72265982"/>
      <w:bookmarkStart w:id="412" w:name="_Toc72266294"/>
      <w:r>
        <w:rPr>
          <w:rFonts w:hint="cs"/>
          <w:cs/>
        </w:rPr>
        <w:t>ตัวอย่าง</w:t>
      </w:r>
      <w:r w:rsidR="008F7DA6">
        <w:rPr>
          <w:rFonts w:hint="cs"/>
          <w:cs/>
        </w:rPr>
        <w:t>แอพพลิเคชั่น</w:t>
      </w:r>
      <w:bookmarkEnd w:id="409"/>
      <w:bookmarkEnd w:id="410"/>
      <w:bookmarkEnd w:id="411"/>
      <w:bookmarkEnd w:id="412"/>
      <w:r w:rsidR="008F7DA6" w:rsidRPr="008F7DA6">
        <w:rPr>
          <w:cs/>
        </w:rPr>
        <w:t>หน้าจอคู่มือกักตัว</w:t>
      </w:r>
    </w:p>
    <w:p w14:paraId="79619AF5" w14:textId="3DE65A92" w:rsidR="00401B7C" w:rsidRDefault="00D93BF0" w:rsidP="00D93BF0">
      <w:pPr>
        <w:pStyle w:val="a4"/>
        <w:jc w:val="center"/>
      </w:pPr>
      <w:r>
        <w:rPr>
          <w:noProof/>
        </w:rPr>
        <w:drawing>
          <wp:inline distT="0" distB="0" distL="0" distR="0" wp14:anchorId="5BAF2D69" wp14:editId="4306454F">
            <wp:extent cx="1295400" cy="2734570"/>
            <wp:effectExtent l="0" t="0" r="0" b="889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1648981740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943" cy="27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D19A" w14:textId="77777777" w:rsidR="00D93BF0" w:rsidRDefault="00D93BF0" w:rsidP="00D93BF0">
      <w:pPr>
        <w:pStyle w:val="8"/>
      </w:pPr>
      <w:bookmarkStart w:id="413" w:name="_Toc70513959"/>
      <w:bookmarkStart w:id="414" w:name="_Toc71832088"/>
      <w:bookmarkStart w:id="415" w:name="_Toc72265983"/>
      <w:bookmarkStart w:id="416" w:name="_Toc72266295"/>
      <w:r>
        <w:rPr>
          <w:rFonts w:hint="cs"/>
          <w:cs/>
        </w:rPr>
        <w:t>หน้าจอหน้าแสดง</w:t>
      </w:r>
      <w:bookmarkEnd w:id="413"/>
      <w:bookmarkEnd w:id="414"/>
      <w:bookmarkEnd w:id="415"/>
      <w:bookmarkEnd w:id="416"/>
      <w:r>
        <w:rPr>
          <w:rFonts w:hint="cs"/>
          <w:cs/>
        </w:rPr>
        <w:t>สถานที่ตรวจเชื้อ</w:t>
      </w:r>
    </w:p>
    <w:p w14:paraId="492D6263" w14:textId="77777777" w:rsidR="00D93BF0" w:rsidRDefault="00D93BF0" w:rsidP="00D93BF0">
      <w:pPr>
        <w:pStyle w:val="a4"/>
        <w:jc w:val="center"/>
      </w:pPr>
    </w:p>
    <w:p w14:paraId="1C1B909D" w14:textId="45C71122" w:rsidR="00401B7C" w:rsidRPr="00551986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ตัวอย่างโปรแกรมสำหรับแสดง</w:t>
      </w:r>
      <w:r w:rsidR="008F7DA6">
        <w:rPr>
          <w:rFonts w:hint="cs"/>
          <w:cs/>
        </w:rPr>
        <w:t xml:space="preserve">สถานที่ตรวจเชื้อโดยการดึงข้อมูลมาจาก </w:t>
      </w:r>
      <w:r w:rsidR="008F7DA6">
        <w:t xml:space="preserve">API </w:t>
      </w:r>
      <w:r w:rsidR="008F7DA6">
        <w:rPr>
          <w:rFonts w:hint="cs"/>
          <w:cs/>
        </w:rPr>
        <w:t xml:space="preserve">ของสถานที่ตรวจเชื้อ จะแสดงสถานที่ตรวจเชื้อโดยจะแสดงชื่อของสถานที่ตรวจ จังหวัด เบอร์โทรศัพท์ โดยจะแสดงเป็นแผนที่ </w:t>
      </w:r>
      <w:r w:rsidR="008F7DA6">
        <w:t>Google Maps</w:t>
      </w:r>
      <w:r>
        <w:t xml:space="preserve"> </w:t>
      </w:r>
      <w:r>
        <w:rPr>
          <w:rFonts w:hint="cs"/>
          <w:cs/>
        </w:rPr>
        <w:t xml:space="preserve">ดังภาพที่ </w:t>
      </w:r>
    </w:p>
    <w:p w14:paraId="688786B0" w14:textId="77777777" w:rsidR="00401B7C" w:rsidRDefault="00401B7C" w:rsidP="00184E45">
      <w:pPr>
        <w:pStyle w:val="a4"/>
      </w:pPr>
      <w:r>
        <w:rPr>
          <w:noProof/>
        </w:rPr>
        <w:drawing>
          <wp:inline distT="0" distB="0" distL="0" distR="0" wp14:anchorId="353600B8" wp14:editId="7F322567">
            <wp:extent cx="4752764" cy="1939444"/>
            <wp:effectExtent l="0" t="0" r="0" b="3810"/>
            <wp:docPr id="629" name="รูปภาพ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รูปภาพ 629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64" cy="19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4DD1" w14:textId="24EDD3EC" w:rsidR="00401B7C" w:rsidRPr="00C11A30" w:rsidRDefault="00401B7C" w:rsidP="00D93BF0">
      <w:pPr>
        <w:pStyle w:val="8"/>
      </w:pPr>
      <w:bookmarkStart w:id="417" w:name="_Toc70513960"/>
      <w:bookmarkStart w:id="418" w:name="_Toc71832089"/>
      <w:bookmarkStart w:id="419" w:name="_Toc72265984"/>
      <w:bookmarkStart w:id="420" w:name="_Toc72266296"/>
      <w:r>
        <w:rPr>
          <w:rFonts w:hint="cs"/>
          <w:cs/>
        </w:rPr>
        <w:t>ตัวอย่างโปรแกรมหน้าแสดง</w:t>
      </w:r>
      <w:bookmarkEnd w:id="417"/>
      <w:bookmarkEnd w:id="418"/>
      <w:bookmarkEnd w:id="419"/>
      <w:bookmarkEnd w:id="420"/>
      <w:r w:rsidR="008F7DA6">
        <w:rPr>
          <w:rFonts w:hint="cs"/>
          <w:cs/>
        </w:rPr>
        <w:t>สถานที่ตรวจเชื้อ</w:t>
      </w:r>
    </w:p>
    <w:p w14:paraId="078C30D5" w14:textId="05AAF66C" w:rsidR="00401B7C" w:rsidRDefault="00C56187" w:rsidP="00C56187">
      <w:pPr>
        <w:pStyle w:val="a4"/>
        <w:jc w:val="center"/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0ABC42BD" wp14:editId="53C89EBA">
            <wp:extent cx="1933575" cy="4081753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1648981951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733" cy="410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100E" w14:textId="29B3502B" w:rsidR="00401B7C" w:rsidRDefault="00401B7C" w:rsidP="00162A31">
      <w:pPr>
        <w:pStyle w:val="8"/>
      </w:pPr>
      <w:bookmarkStart w:id="421" w:name="_Toc70513961"/>
      <w:bookmarkStart w:id="422" w:name="_Toc71832090"/>
      <w:bookmarkStart w:id="423" w:name="_Toc72265985"/>
      <w:bookmarkStart w:id="424" w:name="_Toc72266297"/>
      <w:r>
        <w:rPr>
          <w:rFonts w:hint="cs"/>
          <w:cs/>
        </w:rPr>
        <w:t>หน้าจอ</w:t>
      </w:r>
      <w:bookmarkEnd w:id="421"/>
      <w:bookmarkEnd w:id="422"/>
      <w:bookmarkEnd w:id="423"/>
      <w:bookmarkEnd w:id="424"/>
      <w:r w:rsidR="008F7DA6">
        <w:rPr>
          <w:rFonts w:hint="cs"/>
          <w:cs/>
        </w:rPr>
        <w:t>แสดงโรงพยาบาลใกล้ฉัน</w:t>
      </w:r>
    </w:p>
    <w:p w14:paraId="5F174282" w14:textId="77777777" w:rsidR="00C56187" w:rsidRPr="00C56187" w:rsidRDefault="00C56187" w:rsidP="00C56187"/>
    <w:p w14:paraId="5686B729" w14:textId="04EDE386" w:rsidR="00401B7C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ตัวอย่างโปรแกรมสำหรับ</w:t>
      </w:r>
      <w:r w:rsidRPr="00FB5FB2">
        <w:rPr>
          <w:cs/>
        </w:rPr>
        <w:t>หน้าจอ</w:t>
      </w:r>
      <w:r w:rsidR="00C61CDD">
        <w:rPr>
          <w:rFonts w:hint="cs"/>
          <w:cs/>
        </w:rPr>
        <w:t xml:space="preserve">แสดงโรงพยาบาลใกล้ฉันระบจะทำการหาโรงพยาบาลที่อยู่ใกล้โดยเช็คจากตำแหน่งของผู้ใช้งาน จะแสดงเป็นแผนที่ </w:t>
      </w:r>
      <w:r w:rsidR="00C61CDD">
        <w:t xml:space="preserve">Google Maps </w:t>
      </w:r>
      <w:r w:rsidR="00C61CDD">
        <w:rPr>
          <w:rFonts w:hint="cs"/>
          <w:cs/>
        </w:rPr>
        <w:t>โดยมีชื่อโรงพยาบาล ที่อยู่โรงพยาบาล และระยะห่างเป็นกิโลเมตร</w:t>
      </w:r>
      <w:r>
        <w:rPr>
          <w:rFonts w:hint="cs"/>
          <w:cs/>
        </w:rPr>
        <w:t>ดังภาพ</w:t>
      </w:r>
    </w:p>
    <w:p w14:paraId="092D8414" w14:textId="77777777" w:rsidR="00401B7C" w:rsidRDefault="00401B7C" w:rsidP="00C61CDD">
      <w:pPr>
        <w:pStyle w:val="a4"/>
        <w:jc w:val="center"/>
      </w:pPr>
      <w:r>
        <w:rPr>
          <w:noProof/>
        </w:rPr>
        <w:drawing>
          <wp:inline distT="0" distB="0" distL="0" distR="0" wp14:anchorId="0CB75E0B" wp14:editId="3704E6F5">
            <wp:extent cx="4095750" cy="3006158"/>
            <wp:effectExtent l="19050" t="19050" r="19050" b="22860"/>
            <wp:docPr id="630" name="รูปภาพ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รูปภาพ 630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4" b="5931"/>
                    <a:stretch/>
                  </pic:blipFill>
                  <pic:spPr bwMode="auto">
                    <a:xfrm>
                      <a:off x="0" y="0"/>
                      <a:ext cx="4110298" cy="301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20266" w14:textId="276C2D4B" w:rsidR="00401B7C" w:rsidRPr="00237159" w:rsidRDefault="00401B7C" w:rsidP="00184E45">
      <w:pPr>
        <w:pStyle w:val="8"/>
      </w:pPr>
      <w:bookmarkStart w:id="425" w:name="_Toc70513962"/>
      <w:bookmarkStart w:id="426" w:name="_Toc71832091"/>
      <w:bookmarkStart w:id="427" w:name="_Toc72265986"/>
      <w:bookmarkStart w:id="428" w:name="_Toc72266298"/>
      <w:r>
        <w:rPr>
          <w:rFonts w:hint="cs"/>
          <w:cs/>
        </w:rPr>
        <w:t>ตัวอย่าง</w:t>
      </w:r>
      <w:bookmarkEnd w:id="425"/>
      <w:bookmarkEnd w:id="426"/>
      <w:bookmarkEnd w:id="427"/>
      <w:bookmarkEnd w:id="428"/>
      <w:r w:rsidR="00C61CDD">
        <w:rPr>
          <w:rFonts w:hint="cs"/>
          <w:cs/>
        </w:rPr>
        <w:t>แอพพลิเคชั่นหน้าจอแสดงโรงพยาบาลใกล้ฉัน</w:t>
      </w:r>
    </w:p>
    <w:p w14:paraId="7842B840" w14:textId="2D460A01" w:rsidR="00401B7C" w:rsidRDefault="00C56187" w:rsidP="00C56187">
      <w:pPr>
        <w:pStyle w:val="a4"/>
        <w:jc w:val="center"/>
      </w:pPr>
      <w:r>
        <w:rPr>
          <w:noProof/>
        </w:rPr>
        <w:drawing>
          <wp:inline distT="0" distB="0" distL="0" distR="0" wp14:anchorId="72FA934A" wp14:editId="6FD93489">
            <wp:extent cx="1476375" cy="3116607"/>
            <wp:effectExtent l="0" t="0" r="0" b="762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1648983239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479" cy="3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6E1B" w14:textId="480F2DB0" w:rsidR="00401B7C" w:rsidRDefault="00401B7C" w:rsidP="00162A31">
      <w:pPr>
        <w:pStyle w:val="8"/>
      </w:pPr>
      <w:bookmarkStart w:id="429" w:name="_Toc70513963"/>
      <w:bookmarkStart w:id="430" w:name="_Toc71832092"/>
      <w:bookmarkStart w:id="431" w:name="_Toc72265987"/>
      <w:bookmarkStart w:id="432" w:name="_Toc72266299"/>
      <w:bookmarkStart w:id="433" w:name="_Hlk97802936"/>
      <w:r>
        <w:rPr>
          <w:rFonts w:hint="cs"/>
          <w:cs/>
        </w:rPr>
        <w:t>หน้าจอ</w:t>
      </w:r>
      <w:bookmarkEnd w:id="429"/>
      <w:bookmarkEnd w:id="430"/>
      <w:bookmarkEnd w:id="431"/>
      <w:bookmarkEnd w:id="432"/>
      <w:r w:rsidR="00C61CDD">
        <w:rPr>
          <w:rFonts w:hint="cs"/>
          <w:cs/>
        </w:rPr>
        <w:t>การประชาสัมพันธ์</w:t>
      </w:r>
    </w:p>
    <w:p w14:paraId="21659731" w14:textId="77777777" w:rsidR="00C56187" w:rsidRPr="00C56187" w:rsidRDefault="00C56187" w:rsidP="00C56187"/>
    <w:bookmarkEnd w:id="433"/>
    <w:p w14:paraId="42C3C937" w14:textId="128FF34E" w:rsidR="00401B7C" w:rsidRPr="00C61CDD" w:rsidRDefault="00401B7C" w:rsidP="00401B7C">
      <w:pPr>
        <w:tabs>
          <w:tab w:val="left" w:pos="1701"/>
        </w:tabs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C61CDD">
        <w:rPr>
          <w:rFonts w:hint="cs"/>
          <w:cs/>
        </w:rPr>
        <w:t>แอพพลิเคชั่น</w:t>
      </w:r>
      <w:r>
        <w:rPr>
          <w:rFonts w:hint="cs"/>
          <w:cs/>
        </w:rPr>
        <w:t>สำหรับ</w:t>
      </w:r>
      <w:r w:rsidRPr="00FB5FB2">
        <w:rPr>
          <w:cs/>
        </w:rPr>
        <w:t>หน้าจอ</w:t>
      </w:r>
      <w:r>
        <w:rPr>
          <w:rFonts w:hint="cs"/>
          <w:cs/>
        </w:rPr>
        <w:t>แสดง</w:t>
      </w:r>
      <w:r w:rsidR="00C61CDD">
        <w:rPr>
          <w:rFonts w:hint="cs"/>
          <w:cs/>
        </w:rPr>
        <w:t xml:space="preserve">ข้อมูลประชาสัมพันธ์จากมหาวิทยาลัยจะดึงข้อมูลมาจากฐานของมูลไฟล์ประชาสัมพันธ์มาแสดงแสดงในรูปแบบของ </w:t>
      </w:r>
      <w:r w:rsidR="00C61CDD">
        <w:t xml:space="preserve">PDF </w:t>
      </w:r>
    </w:p>
    <w:p w14:paraId="6C0B20CA" w14:textId="77777777" w:rsidR="00401B7C" w:rsidRDefault="00401B7C" w:rsidP="00C61CDD">
      <w:pPr>
        <w:pStyle w:val="a4"/>
        <w:jc w:val="center"/>
      </w:pPr>
      <w:r>
        <w:rPr>
          <w:noProof/>
        </w:rPr>
        <w:drawing>
          <wp:inline distT="0" distB="0" distL="0" distR="0" wp14:anchorId="4821FE91" wp14:editId="2B15A85B">
            <wp:extent cx="4284000" cy="3282604"/>
            <wp:effectExtent l="19050" t="19050" r="14605" b="24765"/>
            <wp:docPr id="534" name="รูปภาพ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รูปภาพ 534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6452"/>
                    <a:stretch/>
                  </pic:blipFill>
                  <pic:spPr bwMode="auto">
                    <a:xfrm>
                      <a:off x="0" y="0"/>
                      <a:ext cx="4284000" cy="3282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2409" w14:textId="57DBFF6B" w:rsidR="00401B7C" w:rsidRPr="00C11A30" w:rsidRDefault="00401B7C" w:rsidP="00401B7C">
      <w:pPr>
        <w:pStyle w:val="8"/>
      </w:pPr>
      <w:bookmarkStart w:id="434" w:name="_Toc70513964"/>
      <w:bookmarkStart w:id="435" w:name="_Toc71832093"/>
      <w:bookmarkStart w:id="436" w:name="_Toc72265988"/>
      <w:bookmarkStart w:id="437" w:name="_Toc72266300"/>
      <w:r>
        <w:rPr>
          <w:rFonts w:hint="cs"/>
          <w:cs/>
        </w:rPr>
        <w:t>ตัวอย่าง</w:t>
      </w:r>
      <w:bookmarkEnd w:id="434"/>
      <w:bookmarkEnd w:id="435"/>
      <w:bookmarkEnd w:id="436"/>
      <w:bookmarkEnd w:id="437"/>
      <w:r w:rsidR="00C61CDD" w:rsidRPr="00C61CDD">
        <w:rPr>
          <w:cs/>
        </w:rPr>
        <w:t>แอพพลิเคชั่นสำหรับหน้าจอแสดงข้อมูลประชาสัมพันธ์</w:t>
      </w:r>
    </w:p>
    <w:p w14:paraId="68CE5652" w14:textId="17DE4059" w:rsidR="00401B7C" w:rsidRDefault="006E0716" w:rsidP="006E0716">
      <w:pPr>
        <w:pStyle w:val="a4"/>
        <w:jc w:val="center"/>
      </w:pPr>
      <w:r>
        <w:rPr>
          <w:noProof/>
        </w:rPr>
        <w:drawing>
          <wp:inline distT="0" distB="0" distL="0" distR="0" wp14:anchorId="6FF08917" wp14:editId="3FE6D939">
            <wp:extent cx="1476375" cy="3116607"/>
            <wp:effectExtent l="0" t="0" r="0" b="762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1648984889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652" cy="312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2329" w14:textId="77777777" w:rsidR="006E0716" w:rsidRDefault="006E0716" w:rsidP="006E0716">
      <w:pPr>
        <w:pStyle w:val="8"/>
      </w:pPr>
      <w:r w:rsidRPr="00C61CDD">
        <w:rPr>
          <w:cs/>
        </w:rPr>
        <w:t xml:space="preserve">หน้าจอ </w:t>
      </w:r>
      <w:r w:rsidRPr="00C61CDD">
        <w:t xml:space="preserve">Drawer </w:t>
      </w:r>
      <w:r w:rsidRPr="00C61CDD">
        <w:rPr>
          <w:cs/>
        </w:rPr>
        <w:t>สำหรับนักศึกษาสถานะกักตัว</w:t>
      </w:r>
    </w:p>
    <w:p w14:paraId="44574277" w14:textId="77777777" w:rsidR="006E0716" w:rsidRDefault="006E0716" w:rsidP="006E0716">
      <w:pPr>
        <w:pStyle w:val="a4"/>
        <w:jc w:val="center"/>
      </w:pPr>
    </w:p>
    <w:p w14:paraId="79767DF5" w14:textId="027F8DDD" w:rsidR="00401B7C" w:rsidRPr="00243FEF" w:rsidRDefault="00401B7C" w:rsidP="006E0716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</w:t>
      </w:r>
      <w:r w:rsidR="00171710">
        <w:rPr>
          <w:rFonts w:hint="cs"/>
          <w:cs/>
        </w:rPr>
        <w:t>แอพพลิเคชั่น</w:t>
      </w:r>
      <w:r w:rsidR="00171710" w:rsidRPr="00171710">
        <w:t xml:space="preserve"> </w:t>
      </w:r>
      <w:r w:rsidR="00171710" w:rsidRPr="00C61CDD">
        <w:t xml:space="preserve">Drawer </w:t>
      </w:r>
      <w:r w:rsidR="00171710" w:rsidRPr="00C61CDD">
        <w:rPr>
          <w:cs/>
        </w:rPr>
        <w:t>สำหรับนักศึกษาสถานะกักตัว</w:t>
      </w:r>
      <w:r w:rsidR="00171710">
        <w:rPr>
          <w:rFonts w:hint="cs"/>
          <w:cs/>
        </w:rPr>
        <w:t>จะมีส่วนเพิ่มเติมของขอความช่วยเหลือ</w:t>
      </w:r>
      <w:r>
        <w:rPr>
          <w:rFonts w:hint="cs"/>
          <w:cs/>
        </w:rPr>
        <w:t>ดังภาพ</w:t>
      </w:r>
    </w:p>
    <w:p w14:paraId="51CB14BE" w14:textId="77777777" w:rsidR="00401B7C" w:rsidRDefault="00401B7C" w:rsidP="00171710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50CC981B" wp14:editId="52BFFDC1">
            <wp:extent cx="4526479" cy="3481038"/>
            <wp:effectExtent l="19050" t="19050" r="27940" b="17780"/>
            <wp:docPr id="633" name="รูปภาพ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79" cy="348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D5F31" w14:textId="7760C88B" w:rsidR="00171710" w:rsidRDefault="00401B7C" w:rsidP="006E0716">
      <w:pPr>
        <w:pStyle w:val="8"/>
      </w:pPr>
      <w:bookmarkStart w:id="438" w:name="_Toc70513966"/>
      <w:bookmarkStart w:id="439" w:name="_Toc71832095"/>
      <w:bookmarkStart w:id="440" w:name="_Toc72265990"/>
      <w:bookmarkStart w:id="441" w:name="_Toc72266302"/>
      <w:r>
        <w:rPr>
          <w:rFonts w:hint="cs"/>
          <w:cs/>
        </w:rPr>
        <w:t>ตัวอย่าง</w:t>
      </w:r>
      <w:bookmarkEnd w:id="438"/>
      <w:bookmarkEnd w:id="439"/>
      <w:bookmarkEnd w:id="440"/>
      <w:bookmarkEnd w:id="441"/>
      <w:r w:rsidR="00171710" w:rsidRPr="00171710">
        <w:rPr>
          <w:cs/>
        </w:rPr>
        <w:t xml:space="preserve">ตัวอย่างแอพพลิเคชั่นหน้าจอ </w:t>
      </w:r>
      <w:r w:rsidR="00171710" w:rsidRPr="00171710">
        <w:t xml:space="preserve">Drawer </w:t>
      </w:r>
      <w:r w:rsidR="00171710" w:rsidRPr="00171710">
        <w:rPr>
          <w:cs/>
        </w:rPr>
        <w:t>สำหรับนักศึกษาสถานะกักตัว</w:t>
      </w:r>
    </w:p>
    <w:p w14:paraId="61889667" w14:textId="17F16336" w:rsidR="00D31F15" w:rsidRDefault="00900BB5" w:rsidP="00D31F15">
      <w:pPr>
        <w:pStyle w:val="a4"/>
        <w:jc w:val="center"/>
      </w:pPr>
      <w:r>
        <w:rPr>
          <w:noProof/>
        </w:rPr>
        <w:drawing>
          <wp:inline distT="0" distB="0" distL="0" distR="0" wp14:anchorId="2277D99F" wp14:editId="087EA003">
            <wp:extent cx="1285951" cy="2714625"/>
            <wp:effectExtent l="0" t="0" r="9525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1649095150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242" cy="273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C921" w14:textId="30403C0E" w:rsidR="00D31F15" w:rsidRDefault="00D31F15" w:rsidP="00D31F15">
      <w:pPr>
        <w:pStyle w:val="8"/>
      </w:pPr>
      <w:r w:rsidRPr="00C61CDD">
        <w:rPr>
          <w:cs/>
        </w:rPr>
        <w:t xml:space="preserve">หน้าจอ </w:t>
      </w:r>
      <w:r w:rsidR="00900BB5">
        <w:rPr>
          <w:rFonts w:hint="cs"/>
          <w:cs/>
        </w:rPr>
        <w:t>ขอความช่วยเหลือ</w:t>
      </w:r>
      <w:r w:rsidRPr="00C61CDD">
        <w:rPr>
          <w:cs/>
        </w:rPr>
        <w:t>สำหรับนักศึกษา</w:t>
      </w:r>
      <w:r w:rsidR="00900BB5">
        <w:rPr>
          <w:rFonts w:hint="cs"/>
          <w:cs/>
        </w:rPr>
        <w:t>ทุก</w:t>
      </w:r>
      <w:r w:rsidRPr="00C61CDD">
        <w:rPr>
          <w:cs/>
        </w:rPr>
        <w:t>สถานะ</w:t>
      </w:r>
    </w:p>
    <w:p w14:paraId="2B4CBDBA" w14:textId="3A175DD7" w:rsidR="00900BB5" w:rsidRDefault="00900BB5" w:rsidP="00900BB5"/>
    <w:p w14:paraId="368AEE8C" w14:textId="41303068" w:rsidR="00900BB5" w:rsidRPr="00243FEF" w:rsidRDefault="00900BB5" w:rsidP="00900BB5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>
        <w:rPr>
          <w:rFonts w:hint="cs"/>
          <w:cs/>
        </w:rPr>
        <w:t>หน้าแสดงการขอความช่วยเหลือสำหรับ</w:t>
      </w:r>
      <w:r w:rsidRPr="00C61CDD">
        <w:rPr>
          <w:cs/>
        </w:rPr>
        <w:t>สำหรับนักศึกษา</w:t>
      </w:r>
      <w:r>
        <w:rPr>
          <w:rFonts w:hint="cs"/>
          <w:cs/>
        </w:rPr>
        <w:t>ทุก</w:t>
      </w:r>
      <w:r w:rsidRPr="00C61CDD">
        <w:rPr>
          <w:cs/>
        </w:rPr>
        <w:t>สถานะกักตัว</w:t>
      </w:r>
      <w:r>
        <w:rPr>
          <w:rFonts w:hint="cs"/>
          <w:cs/>
        </w:rPr>
        <w:t>จะประกอบด้วยความช่วยเหลือด้านอุปกรณ์ ยา เบอร์ติดต่อ และยา ดังภาพ</w:t>
      </w:r>
    </w:p>
    <w:p w14:paraId="0AEE3426" w14:textId="77777777" w:rsidR="00900BB5" w:rsidRDefault="00900BB5" w:rsidP="00900BB5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19B015C5" wp14:editId="133FE5E2">
            <wp:extent cx="4526479" cy="3481038"/>
            <wp:effectExtent l="19050" t="19050" r="27940" b="1778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79" cy="348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34DA0" w14:textId="77777777" w:rsidR="00900BB5" w:rsidRDefault="00900BB5" w:rsidP="00900BB5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 w:rsidRPr="00171710">
        <w:t xml:space="preserve">Drawer </w:t>
      </w:r>
      <w:r w:rsidRPr="00171710">
        <w:rPr>
          <w:cs/>
        </w:rPr>
        <w:t>สำหรับนักศึกษาสถานะกักตัว</w:t>
      </w:r>
    </w:p>
    <w:p w14:paraId="69D5D953" w14:textId="1555018D" w:rsidR="00900BB5" w:rsidRDefault="00900BB5" w:rsidP="00900BB5">
      <w:pPr>
        <w:pStyle w:val="a4"/>
        <w:jc w:val="center"/>
      </w:pPr>
      <w:r>
        <w:rPr>
          <w:noProof/>
        </w:rPr>
        <w:drawing>
          <wp:inline distT="0" distB="0" distL="0" distR="0" wp14:anchorId="792946E6" wp14:editId="41F5F79F">
            <wp:extent cx="1290463" cy="2724150"/>
            <wp:effectExtent l="0" t="0" r="508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1649095456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271" cy="274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3C10" w14:textId="59CEC226" w:rsidR="00900BB5" w:rsidRDefault="00900BB5" w:rsidP="00900BB5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ขอความช่วยเหลือด้านอุปกรณ์</w:t>
      </w:r>
    </w:p>
    <w:p w14:paraId="7CE01347" w14:textId="20B32D15" w:rsidR="00900BB5" w:rsidRDefault="00900BB5" w:rsidP="00900BB5">
      <w:pPr>
        <w:ind w:firstLine="0"/>
      </w:pPr>
    </w:p>
    <w:p w14:paraId="572E6B16" w14:textId="6BDBBEF0" w:rsidR="00900BB5" w:rsidRPr="00243FEF" w:rsidRDefault="00900BB5" w:rsidP="00900BB5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ตัวอย่างแอพพลิเคชั่นหน้าแสดงการขอความช่วยเหลือด้านอุปกรณ์สำหรับ</w:t>
      </w:r>
      <w:r w:rsidRPr="00C61CDD">
        <w:rPr>
          <w:cs/>
        </w:rPr>
        <w:t>สำหรับนักศึกษา</w:t>
      </w:r>
      <w:r>
        <w:rPr>
          <w:rFonts w:hint="cs"/>
          <w:cs/>
        </w:rPr>
        <w:t>ทุก</w:t>
      </w:r>
      <w:r w:rsidRPr="00C61CDD">
        <w:rPr>
          <w:cs/>
        </w:rPr>
        <w:t>สถานะกักตัว</w:t>
      </w:r>
      <w:r>
        <w:rPr>
          <w:rFonts w:hint="cs"/>
          <w:cs/>
        </w:rPr>
        <w:t>จะประกอบด้วยช่องตรวจสอบที่อยู่ของนักศึกษา ปุ่มยืนยันการขอความช่วยเหลือ และปุ่มยกเลิก โดยจะดึงข้อมูลที่อยู่มาจากหน้าโปรไฟล์ของนักศึกษา</w:t>
      </w:r>
    </w:p>
    <w:p w14:paraId="2ACEFE04" w14:textId="77777777" w:rsidR="00900BB5" w:rsidRDefault="00900BB5" w:rsidP="00900BB5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59D3F50F" wp14:editId="336D394F">
            <wp:extent cx="4526479" cy="3481038"/>
            <wp:effectExtent l="19050" t="19050" r="27940" b="1778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79" cy="348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39CD1" w14:textId="77777777" w:rsidR="00900BB5" w:rsidRPr="00D31F15" w:rsidRDefault="00900BB5" w:rsidP="00900BB5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 w:rsidRPr="00171710">
        <w:t xml:space="preserve">Drawer </w:t>
      </w:r>
      <w:r w:rsidRPr="00171710">
        <w:rPr>
          <w:cs/>
        </w:rPr>
        <w:t>สำหรับนักศึกษาสถานะกักตัว</w:t>
      </w:r>
    </w:p>
    <w:p w14:paraId="06D462AF" w14:textId="335F7C90" w:rsidR="002811C5" w:rsidRDefault="002811C5" w:rsidP="002811C5">
      <w:pPr>
        <w:pStyle w:val="a4"/>
        <w:jc w:val="center"/>
      </w:pPr>
      <w:r>
        <w:rPr>
          <w:noProof/>
        </w:rPr>
        <w:drawing>
          <wp:inline distT="0" distB="0" distL="0" distR="0" wp14:anchorId="713A7355" wp14:editId="7B9D3394">
            <wp:extent cx="1181100" cy="249328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649095826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199" cy="25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8D59" w14:textId="2CB0ACA9" w:rsidR="002811C5" w:rsidRDefault="002811C5" w:rsidP="002811C5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ขอความช่วยเหลือด้านยารักษา</w:t>
      </w:r>
    </w:p>
    <w:p w14:paraId="56FA7E45" w14:textId="62CB0DFB" w:rsidR="00D31F15" w:rsidRDefault="00D31F15" w:rsidP="002811C5">
      <w:pPr>
        <w:ind w:firstLine="0"/>
      </w:pPr>
    </w:p>
    <w:p w14:paraId="0AD7D8CF" w14:textId="13782146" w:rsidR="00D31F15" w:rsidRPr="00243FEF" w:rsidRDefault="00D31F15" w:rsidP="00D31F15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="00900BB5">
        <w:rPr>
          <w:rFonts w:hint="cs"/>
          <w:cs/>
        </w:rPr>
        <w:t>หน้าแสดง</w:t>
      </w:r>
      <w:r w:rsidR="002811C5">
        <w:rPr>
          <w:rFonts w:hint="cs"/>
          <w:cs/>
        </w:rPr>
        <w:t>การขอความช่วยเหลือด้านยารักษาสำหรับ</w:t>
      </w:r>
      <w:r w:rsidR="002811C5" w:rsidRPr="00C61CDD">
        <w:rPr>
          <w:cs/>
        </w:rPr>
        <w:t>สำหรับนักศึกษา</w:t>
      </w:r>
      <w:r w:rsidR="002811C5">
        <w:rPr>
          <w:rFonts w:hint="cs"/>
          <w:cs/>
        </w:rPr>
        <w:t>ทุก</w:t>
      </w:r>
      <w:r w:rsidR="002811C5" w:rsidRPr="00C61CDD">
        <w:rPr>
          <w:cs/>
        </w:rPr>
        <w:t>สถานะกักตัว</w:t>
      </w:r>
      <w:r w:rsidR="002811C5">
        <w:rPr>
          <w:rFonts w:hint="cs"/>
          <w:cs/>
        </w:rPr>
        <w:t>จะประกอบด้วยช่องตรวจสอบที่อยู่ของนักศึกษา ปุ่มยืนยันการขอความช่วยเหลือ และปุ่มยกเลิก โดยจะดึงข้อมูลที่อยู่มาจากหน้าโปรไฟล์ของนักศึกษา</w:t>
      </w:r>
    </w:p>
    <w:p w14:paraId="15A52A3C" w14:textId="77777777" w:rsidR="00D31F15" w:rsidRDefault="00D31F15" w:rsidP="00D31F15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6FE2EB1B" wp14:editId="6F62659D">
            <wp:extent cx="4526479" cy="3481038"/>
            <wp:effectExtent l="19050" t="19050" r="27940" b="1778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79" cy="3481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42E28" w14:textId="75828D63" w:rsidR="002811C5" w:rsidRDefault="00D31F15" w:rsidP="002811C5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 w:rsidRPr="00171710">
        <w:t xml:space="preserve">Drawer </w:t>
      </w:r>
      <w:r w:rsidRPr="00171710">
        <w:rPr>
          <w:cs/>
        </w:rPr>
        <w:t>สำหรับนักศึกษาสถานะกักตัว</w:t>
      </w:r>
    </w:p>
    <w:p w14:paraId="5E6CF78E" w14:textId="0370C14B" w:rsidR="002811C5" w:rsidRDefault="002811C5" w:rsidP="002811C5">
      <w:pPr>
        <w:pStyle w:val="a4"/>
        <w:jc w:val="center"/>
      </w:pPr>
      <w:r>
        <w:rPr>
          <w:noProof/>
        </w:rPr>
        <w:drawing>
          <wp:inline distT="0" distB="0" distL="0" distR="0" wp14:anchorId="17B41751" wp14:editId="2B442760">
            <wp:extent cx="1095375" cy="2312322"/>
            <wp:effectExtent l="0" t="0" r="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1649096101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497" cy="23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EA11" w14:textId="2554A300" w:rsidR="002811C5" w:rsidRDefault="002811C5" w:rsidP="002811C5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ขอความช่วยเหลือด้านอาหาร</w:t>
      </w:r>
    </w:p>
    <w:p w14:paraId="2C76FE4F" w14:textId="6C06F38A" w:rsidR="002811C5" w:rsidRDefault="002811C5" w:rsidP="002811C5"/>
    <w:p w14:paraId="02034105" w14:textId="40F3CCCF" w:rsidR="002811C5" w:rsidRPr="00243FEF" w:rsidRDefault="002811C5" w:rsidP="002811C5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>
        <w:rPr>
          <w:rFonts w:hint="cs"/>
          <w:cs/>
        </w:rPr>
        <w:t>หน้าแสดงการขอความช่วยเหลือด้านอาหารสำหรับ</w:t>
      </w:r>
      <w:r w:rsidRPr="00C61CDD">
        <w:rPr>
          <w:cs/>
        </w:rPr>
        <w:t>สำหรับนักศึกษา</w:t>
      </w:r>
      <w:r>
        <w:rPr>
          <w:rFonts w:hint="cs"/>
          <w:cs/>
        </w:rPr>
        <w:t>ทุก</w:t>
      </w:r>
      <w:r w:rsidRPr="00C61CDD">
        <w:rPr>
          <w:cs/>
        </w:rPr>
        <w:t>สถานะกักตัว</w:t>
      </w:r>
      <w:r>
        <w:rPr>
          <w:rFonts w:hint="cs"/>
          <w:cs/>
        </w:rPr>
        <w:t>จะประกอบด้วยช่องตรวจสอบที่อยู่ของนักศึกษา ปุ่มยืนยันการขอความช่วยเหลือ และปุ่มยกเลิก โดยจะดึงข้อมูลที่อยู่มาจากหน้าโปรไฟล์ของนักศึกษา</w:t>
      </w:r>
    </w:p>
    <w:p w14:paraId="51E21589" w14:textId="77777777" w:rsidR="002811C5" w:rsidRDefault="002811C5" w:rsidP="002811C5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4C90C21C" wp14:editId="68738B8E">
            <wp:extent cx="4162096" cy="3200813"/>
            <wp:effectExtent l="19050" t="19050" r="10160" b="1905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32" cy="320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45B6E9" w14:textId="191A2986" w:rsidR="002811C5" w:rsidRDefault="002811C5" w:rsidP="002811C5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>
        <w:rPr>
          <w:rFonts w:hint="cs"/>
          <w:cs/>
        </w:rPr>
        <w:t>ขอเปลี่ยนสถานะสำหรับนักศึกษากักตัว</w:t>
      </w:r>
    </w:p>
    <w:p w14:paraId="274BD36E" w14:textId="39609AA8" w:rsidR="002811C5" w:rsidRDefault="002811C5" w:rsidP="002811C5">
      <w:pPr>
        <w:pStyle w:val="a4"/>
        <w:jc w:val="center"/>
      </w:pPr>
      <w:r>
        <w:rPr>
          <w:noProof/>
        </w:rPr>
        <w:drawing>
          <wp:inline distT="0" distB="0" distL="0" distR="0" wp14:anchorId="4A19F4D3" wp14:editId="7BBEA41D">
            <wp:extent cx="1323975" cy="2794894"/>
            <wp:effectExtent l="0" t="0" r="0" b="571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_1649096248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061" cy="28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DCF5" w14:textId="4EB99039" w:rsidR="002811C5" w:rsidRDefault="002811C5" w:rsidP="002811C5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ขอเปลี่ยนแสดงเบอร์ติดต่อเจ้าหนาที่และสายด่วน</w:t>
      </w:r>
    </w:p>
    <w:p w14:paraId="53FAFDA0" w14:textId="69B8AD9B" w:rsidR="002811C5" w:rsidRDefault="002811C5" w:rsidP="00B64BF6">
      <w:pPr>
        <w:ind w:firstLine="0"/>
      </w:pPr>
    </w:p>
    <w:p w14:paraId="42FD8D04" w14:textId="7306762E" w:rsidR="00B64BF6" w:rsidRPr="00243FEF" w:rsidRDefault="00B64BF6" w:rsidP="00B64BF6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ตัวอย่างแอพพลิเคชั่นหน้าแสดงเบอร์ติดต่อเจ้าหน้าที่ และเบอร์สาย</w:t>
      </w:r>
      <w:proofErr w:type="spellStart"/>
      <w:r>
        <w:rPr>
          <w:rFonts w:hint="cs"/>
          <w:cs/>
        </w:rPr>
        <w:t>ด่วย</w:t>
      </w:r>
      <w:proofErr w:type="spellEnd"/>
      <w:r>
        <w:rPr>
          <w:rFonts w:hint="cs"/>
          <w:cs/>
        </w:rPr>
        <w:t>โดยจะดึงข้อมูลมาจากฐานข้อมูลของเบอร์ติดต่อเจ้าหน้าที่และเบอร์สาย</w:t>
      </w:r>
      <w:proofErr w:type="spellStart"/>
      <w:r>
        <w:rPr>
          <w:rFonts w:hint="cs"/>
          <w:cs/>
        </w:rPr>
        <w:t>ด่วย</w:t>
      </w:r>
      <w:proofErr w:type="spellEnd"/>
      <w:r>
        <w:rPr>
          <w:rFonts w:hint="cs"/>
          <w:cs/>
        </w:rPr>
        <w:t>ในส่วนของเจ้าหน้าที่จะดึงข้อมูลของเบอร์โทรศัพท์มือถือและส่วนของไอดีไลน์ ในส่วนของเบอร์สาย</w:t>
      </w:r>
      <w:proofErr w:type="spellStart"/>
      <w:r>
        <w:rPr>
          <w:rFonts w:hint="cs"/>
          <w:cs/>
        </w:rPr>
        <w:t>ด่วย</w:t>
      </w:r>
      <w:proofErr w:type="spellEnd"/>
      <w:r>
        <w:rPr>
          <w:rFonts w:hint="cs"/>
          <w:cs/>
        </w:rPr>
        <w:t>จะดึงข้อมูลในส่วนของชื่อเบอร์สายด้วยและเบอร์ติดต่อ</w:t>
      </w:r>
    </w:p>
    <w:p w14:paraId="14179BA9" w14:textId="77777777" w:rsidR="00B64BF6" w:rsidRDefault="00B64BF6" w:rsidP="00B64BF6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78835F08" wp14:editId="62E1A40D">
            <wp:extent cx="4162096" cy="3200813"/>
            <wp:effectExtent l="19050" t="19050" r="10160" b="1905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32" cy="320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DD187" w14:textId="66D728EB" w:rsidR="002811C5" w:rsidRPr="002811C5" w:rsidRDefault="00B64BF6" w:rsidP="00B64BF6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>
        <w:rPr>
          <w:rFonts w:hint="cs"/>
          <w:cs/>
        </w:rPr>
        <w:t>ขอเปลี่ยนสถานะสำหรับนักศึกษากักตัว</w:t>
      </w:r>
    </w:p>
    <w:p w14:paraId="5ADC43D5" w14:textId="3F4B6FD5" w:rsidR="00171710" w:rsidRDefault="00026FBA" w:rsidP="00026FBA">
      <w:pPr>
        <w:pStyle w:val="a4"/>
        <w:jc w:val="center"/>
      </w:pPr>
      <w:r>
        <w:rPr>
          <w:noProof/>
        </w:rPr>
        <w:drawing>
          <wp:inline distT="0" distB="0" distL="0" distR="0" wp14:anchorId="610D60C5" wp14:editId="4C242BA3">
            <wp:extent cx="1162050" cy="2453073"/>
            <wp:effectExtent l="0" t="0" r="0" b="444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648985014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613" cy="246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5E71" w14:textId="77777777" w:rsidR="00026FBA" w:rsidRDefault="00026FBA" w:rsidP="00026FBA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ขอเปลี่ยนสถานะสำหรับนักศึกษากักตัว</w:t>
      </w:r>
    </w:p>
    <w:p w14:paraId="4C0E0290" w14:textId="77777777" w:rsidR="00026FBA" w:rsidRDefault="00026FBA" w:rsidP="00026FBA">
      <w:pPr>
        <w:pStyle w:val="a4"/>
        <w:jc w:val="center"/>
      </w:pPr>
    </w:p>
    <w:p w14:paraId="115A6C44" w14:textId="62251D8A" w:rsidR="00171710" w:rsidRPr="00243FEF" w:rsidRDefault="00171710" w:rsidP="00026FBA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>
        <w:rPr>
          <w:rFonts w:hint="cs"/>
          <w:cs/>
        </w:rPr>
        <w:t>ขอเปลี่ยนสถานะกักตัวประกอบด้วยปุ่มขอสถานะปกติ และปุ่มสถานะติดเชื้อเมื่อกดปุ่มติดเชื้อแล้วจะแสดงไฟล์แนบเพื่อส่งคำขอเปลี่ยนสถานะและจะเปลี่ยนเป็นการรอสถานะยืนยัน</w:t>
      </w:r>
    </w:p>
    <w:p w14:paraId="54F83083" w14:textId="77777777" w:rsidR="00171710" w:rsidRDefault="00171710" w:rsidP="00171710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65907CB1" wp14:editId="3A0B8C82">
            <wp:extent cx="4162096" cy="3200813"/>
            <wp:effectExtent l="19050" t="19050" r="10160" b="1905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32" cy="320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9C542" w14:textId="119BBCBF" w:rsidR="00171710" w:rsidRDefault="00171710" w:rsidP="00026FBA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 w:rsidR="00026FBA">
        <w:rPr>
          <w:rFonts w:hint="cs"/>
          <w:cs/>
        </w:rPr>
        <w:t>ขอเปลี่ยนสถานะสำหรับนักศึกษากักตัว</w:t>
      </w:r>
    </w:p>
    <w:p w14:paraId="57517824" w14:textId="2C462B89" w:rsidR="00171710" w:rsidRDefault="007C296F" w:rsidP="007C296F">
      <w:pPr>
        <w:pStyle w:val="a4"/>
        <w:jc w:val="center"/>
      </w:pPr>
      <w:r>
        <w:rPr>
          <w:noProof/>
        </w:rPr>
        <w:drawing>
          <wp:inline distT="0" distB="0" distL="0" distR="0" wp14:anchorId="12350389" wp14:editId="04EEB168">
            <wp:extent cx="1294976" cy="2733675"/>
            <wp:effectExtent l="0" t="0" r="635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1648985925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935" cy="274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9690" w14:textId="77777777" w:rsidR="007C296F" w:rsidRDefault="007C296F" w:rsidP="007C296F">
      <w:pPr>
        <w:pStyle w:val="8"/>
      </w:pPr>
      <w:r w:rsidRPr="00C61CDD">
        <w:rPr>
          <w:cs/>
        </w:rPr>
        <w:t xml:space="preserve">หน้าจอ </w:t>
      </w:r>
      <w:r w:rsidRPr="002A525E">
        <w:rPr>
          <w:cs/>
        </w:rPr>
        <w:t xml:space="preserve">หน้าจอ </w:t>
      </w:r>
      <w:r w:rsidRPr="002A525E">
        <w:t xml:space="preserve">Drawer </w:t>
      </w:r>
      <w:r w:rsidRPr="002A525E">
        <w:rPr>
          <w:cs/>
        </w:rPr>
        <w:t>สำหรับนักศึกษาสถานะ</w:t>
      </w:r>
      <w:r>
        <w:rPr>
          <w:rFonts w:hint="cs"/>
          <w:cs/>
        </w:rPr>
        <w:t>ติดเชื้อ</w:t>
      </w:r>
    </w:p>
    <w:p w14:paraId="653AE7EE" w14:textId="54189488" w:rsidR="002A525E" w:rsidRDefault="002A525E" w:rsidP="007C296F">
      <w:pPr>
        <w:ind w:firstLine="0"/>
        <w:rPr>
          <w:b/>
          <w:bCs/>
        </w:rPr>
      </w:pPr>
    </w:p>
    <w:p w14:paraId="5496863A" w14:textId="77777777" w:rsidR="007C296F" w:rsidRPr="00243FEF" w:rsidRDefault="007C296F" w:rsidP="007C296F">
      <w:pPr>
        <w:pStyle w:val="8"/>
        <w:numPr>
          <w:ilvl w:val="0"/>
          <w:numId w:val="0"/>
        </w:numPr>
        <w:jc w:val="thaiDistribute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>
        <w:rPr>
          <w:rFonts w:hint="cs"/>
          <w:cs/>
        </w:rPr>
        <w:t>ขอเปลี่ยนสถานะกักตัวประกอบด้วยปุ่มขอสถานะปกติ และปุ่มสถานะติดเชื้อเมื่อกดปุ่มติดเชื้อแล้วจะแสดงไฟล์แนบเพื่อส่งคำขอเปลี่ยนสถานะและจะเปลี่ยนเป็นการรอสถานะยืนยัน</w:t>
      </w:r>
    </w:p>
    <w:p w14:paraId="14B170DF" w14:textId="522334CE" w:rsidR="007C296F" w:rsidRPr="002A525E" w:rsidRDefault="007C296F" w:rsidP="007C296F">
      <w:pPr>
        <w:ind w:firstLine="0"/>
        <w:jc w:val="center"/>
      </w:pPr>
      <w:r w:rsidRPr="00243FEF">
        <w:rPr>
          <w:rFonts w:hint="cs"/>
          <w:noProof/>
        </w:rPr>
        <w:drawing>
          <wp:inline distT="0" distB="0" distL="0" distR="0" wp14:anchorId="137E3DC2" wp14:editId="6D13FB2A">
            <wp:extent cx="4162096" cy="3200813"/>
            <wp:effectExtent l="19050" t="19050" r="10160" b="1905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32" cy="320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9EDF8" w14:textId="67C43DF7" w:rsidR="002A525E" w:rsidRDefault="00171710" w:rsidP="00401B7C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 xml:space="preserve">ตัวอย่างแอพพลิเคชั่นหน้าจอ </w:t>
      </w:r>
      <w:r w:rsidRPr="00171710">
        <w:t xml:space="preserve">Drawer </w:t>
      </w:r>
      <w:r w:rsidRPr="00171710">
        <w:rPr>
          <w:cs/>
        </w:rPr>
        <w:t>สำหรับนักศึกษาสถานะ</w:t>
      </w:r>
      <w:r w:rsidR="002A525E">
        <w:rPr>
          <w:rFonts w:hint="cs"/>
          <w:cs/>
        </w:rPr>
        <w:t>ติดเชื้อ</w:t>
      </w:r>
    </w:p>
    <w:p w14:paraId="6D6398B2" w14:textId="1C7A151F" w:rsidR="002A525E" w:rsidRDefault="007A4616" w:rsidP="007A4616">
      <w:pPr>
        <w:pStyle w:val="a4"/>
        <w:jc w:val="center"/>
      </w:pPr>
      <w:r>
        <w:rPr>
          <w:noProof/>
        </w:rPr>
        <w:drawing>
          <wp:inline distT="0" distB="0" distL="0" distR="0" wp14:anchorId="3D8D52C6" wp14:editId="71A6A8AF">
            <wp:extent cx="1322047" cy="2790825"/>
            <wp:effectExtent l="0" t="0" r="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648986634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984" cy="28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E310" w14:textId="77777777" w:rsidR="007A4616" w:rsidRDefault="007A4616" w:rsidP="007A4616">
      <w:pPr>
        <w:pStyle w:val="8"/>
      </w:pPr>
      <w:r w:rsidRPr="00C61CDD">
        <w:rPr>
          <w:cs/>
        </w:rPr>
        <w:t>หน้าจอ</w:t>
      </w:r>
      <w:r>
        <w:rPr>
          <w:rFonts w:hint="cs"/>
          <w:cs/>
        </w:rPr>
        <w:t>เก็บไท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 xml:space="preserve">ไลน์ย้อนหลัง </w:t>
      </w:r>
      <w:r>
        <w:t xml:space="preserve">14 </w:t>
      </w:r>
      <w:r>
        <w:rPr>
          <w:rFonts w:hint="cs"/>
          <w:cs/>
        </w:rPr>
        <w:t>วัน</w:t>
      </w:r>
    </w:p>
    <w:p w14:paraId="6C435DF9" w14:textId="6F79129D" w:rsidR="00380954" w:rsidRDefault="00380954" w:rsidP="007A4616">
      <w:pPr>
        <w:ind w:firstLine="0"/>
      </w:pPr>
    </w:p>
    <w:p w14:paraId="6A259A9A" w14:textId="1F9E617D" w:rsidR="00380954" w:rsidRDefault="007A4616" w:rsidP="00B45495">
      <w:pPr>
        <w:pStyle w:val="8"/>
        <w:numPr>
          <w:ilvl w:val="0"/>
          <w:numId w:val="0"/>
        </w:numPr>
        <w:jc w:val="thaiDistribute"/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 w:rsidR="00B45495">
        <w:rPr>
          <w:rFonts w:hint="cs"/>
          <w:cs/>
        </w:rPr>
        <w:t>การเพิ่มข้อมูลการ</w:t>
      </w:r>
      <w:r>
        <w:rPr>
          <w:rFonts w:hint="cs"/>
          <w:cs/>
        </w:rPr>
        <w:t>เก็บไท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 xml:space="preserve">ไลน์ย้อนหลัง </w:t>
      </w:r>
      <w:r>
        <w:t xml:space="preserve">14 </w:t>
      </w:r>
      <w:r>
        <w:rPr>
          <w:rFonts w:hint="cs"/>
          <w:cs/>
        </w:rPr>
        <w:t xml:space="preserve">วันซึ่งจะประกอบไปด้วยวันเดือนปีและวันที่ย้อนหลัง </w:t>
      </w:r>
      <w:r>
        <w:t>14</w:t>
      </w:r>
      <w:r>
        <w:rPr>
          <w:rFonts w:hint="cs"/>
          <w:cs/>
        </w:rPr>
        <w:t xml:space="preserve"> วัน จะดึงข้อมูลมาจากปฏิทินมาใช้และจะนับวันที่จากปัจจุบัน</w:t>
      </w:r>
      <w:r w:rsidR="00B45495">
        <w:rPr>
          <w:rFonts w:hint="cs"/>
          <w:cs/>
        </w:rPr>
        <w:t xml:space="preserve">ย้อนหลัง </w:t>
      </w:r>
      <w:r w:rsidR="00B45495">
        <w:t xml:space="preserve">14 </w:t>
      </w:r>
      <w:r w:rsidR="00B45495">
        <w:rPr>
          <w:rFonts w:hint="cs"/>
          <w:cs/>
        </w:rPr>
        <w:t>วัน</w:t>
      </w:r>
    </w:p>
    <w:p w14:paraId="28673B38" w14:textId="02912594" w:rsidR="00380954" w:rsidRPr="00380954" w:rsidRDefault="00B45495" w:rsidP="00B45495">
      <w:pPr>
        <w:jc w:val="center"/>
      </w:pPr>
      <w:r w:rsidRPr="00243FEF">
        <w:rPr>
          <w:rFonts w:hint="cs"/>
          <w:noProof/>
        </w:rPr>
        <w:drawing>
          <wp:inline distT="0" distB="0" distL="0" distR="0" wp14:anchorId="65A93F31" wp14:editId="28EA2786">
            <wp:extent cx="4162096" cy="3200813"/>
            <wp:effectExtent l="19050" t="19050" r="10160" b="1905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32" cy="3202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84590" w14:textId="32411A9B" w:rsidR="002A525E" w:rsidRDefault="002A525E" w:rsidP="00401B7C">
      <w:pPr>
        <w:pStyle w:val="8"/>
      </w:pPr>
      <w:r>
        <w:rPr>
          <w:rFonts w:hint="cs"/>
          <w:cs/>
        </w:rPr>
        <w:t>ตัวอย่าง</w:t>
      </w:r>
      <w:r w:rsidRPr="00171710">
        <w:rPr>
          <w:cs/>
        </w:rPr>
        <w:t>ตัวอย่างแอพพลิเคชั่นหน้าจอ</w:t>
      </w:r>
      <w:r w:rsidR="00B45495">
        <w:rPr>
          <w:rFonts w:hint="cs"/>
          <w:cs/>
        </w:rPr>
        <w:t xml:space="preserve">เพิ่มข้อมูลย้อนหลัง </w:t>
      </w:r>
      <w:r w:rsidR="00B45495">
        <w:t xml:space="preserve">14 </w:t>
      </w:r>
      <w:r w:rsidR="00B45495">
        <w:rPr>
          <w:rFonts w:hint="cs"/>
          <w:cs/>
        </w:rPr>
        <w:t>วัน</w:t>
      </w:r>
    </w:p>
    <w:p w14:paraId="490EC908" w14:textId="199B5732" w:rsidR="00380954" w:rsidRDefault="00B45495" w:rsidP="00B45495">
      <w:pPr>
        <w:pStyle w:val="a4"/>
        <w:jc w:val="center"/>
      </w:pPr>
      <w:r>
        <w:rPr>
          <w:noProof/>
        </w:rPr>
        <w:drawing>
          <wp:inline distT="0" distB="0" distL="0" distR="0" wp14:anchorId="2F9B8F2C" wp14:editId="73F0470C">
            <wp:extent cx="1343025" cy="2835108"/>
            <wp:effectExtent l="0" t="0" r="0" b="381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1648987454.png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802" cy="28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E74D" w14:textId="77777777" w:rsidR="00B45495" w:rsidRDefault="00B45495" w:rsidP="00B45495">
      <w:pPr>
        <w:pStyle w:val="8"/>
      </w:pPr>
      <w:r w:rsidRPr="00C61CDD">
        <w:rPr>
          <w:cs/>
        </w:rPr>
        <w:t xml:space="preserve">หน้าจอ </w:t>
      </w:r>
      <w:r>
        <w:rPr>
          <w:rFonts w:hint="cs"/>
          <w:cs/>
        </w:rPr>
        <w:t>ขอเปลี่ยนสถานะสำหรับนักศึกษาติดเชื้อ</w:t>
      </w:r>
    </w:p>
    <w:p w14:paraId="776CE30A" w14:textId="77777777" w:rsidR="00B45495" w:rsidRDefault="00B45495" w:rsidP="00B45495">
      <w:pPr>
        <w:pStyle w:val="a4"/>
        <w:jc w:val="center"/>
      </w:pPr>
    </w:p>
    <w:p w14:paraId="44A4CBB2" w14:textId="77777777" w:rsidR="00380954" w:rsidRPr="00243FEF" w:rsidRDefault="00380954" w:rsidP="00162A31">
      <w:pPr>
        <w:pStyle w:val="8"/>
        <w:numPr>
          <w:ilvl w:val="0"/>
          <w:numId w:val="0"/>
        </w:numPr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>ตัวอย่างแอพพลิเคชั่น</w:t>
      </w:r>
      <w:r w:rsidRPr="00171710">
        <w:t xml:space="preserve"> </w:t>
      </w:r>
      <w:r>
        <w:rPr>
          <w:rFonts w:hint="cs"/>
          <w:cs/>
        </w:rPr>
        <w:t>ขอเปลี่ยนสถานะกักตัวประกอบด้วยปุ่มขอสถานะปกติ และจะแสดงไฟล์แนบเพื่อส่งคำขอเปลี่ยนสถานะและจะเปลี่ยนเป็นการรอสถานะยืนยัน</w:t>
      </w:r>
    </w:p>
    <w:p w14:paraId="01273B51" w14:textId="77777777" w:rsidR="00380954" w:rsidRDefault="00380954" w:rsidP="00380954">
      <w:pPr>
        <w:pStyle w:val="a4"/>
        <w:jc w:val="center"/>
      </w:pPr>
      <w:r w:rsidRPr="00243FEF">
        <w:rPr>
          <w:rFonts w:hint="cs"/>
          <w:noProof/>
        </w:rPr>
        <w:drawing>
          <wp:inline distT="0" distB="0" distL="0" distR="0" wp14:anchorId="6340560B" wp14:editId="2AC37B52">
            <wp:extent cx="4633067" cy="3563007"/>
            <wp:effectExtent l="19050" t="19050" r="15240" b="1841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รูปภาพ 63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51" cy="3568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022E8" w14:textId="2065ED49" w:rsidR="003D7548" w:rsidRPr="003D7548" w:rsidRDefault="00380954" w:rsidP="00B45495">
      <w:pPr>
        <w:pStyle w:val="8"/>
      </w:pPr>
      <w:r w:rsidRPr="00171710">
        <w:rPr>
          <w:cs/>
        </w:rPr>
        <w:t xml:space="preserve">ตัวอย่างแอพพลิเคชั่นหน้าจอ </w:t>
      </w:r>
      <w:r w:rsidRPr="00380954">
        <w:rPr>
          <w:cs/>
        </w:rPr>
        <w:t>ขอเปลี่ยนสถานะสำหรับนักศึกษาติดเชื้อ</w:t>
      </w:r>
    </w:p>
    <w:p w14:paraId="0BEE298C" w14:textId="549E55C6" w:rsidR="00401B7C" w:rsidRDefault="00401B7C" w:rsidP="00A82DCC">
      <w:pPr>
        <w:pStyle w:val="2"/>
      </w:pPr>
      <w:bookmarkStart w:id="442" w:name="_Toc70508787"/>
      <w:bookmarkStart w:id="443" w:name="_Toc70514033"/>
      <w:bookmarkStart w:id="444" w:name="_Toc72270031"/>
      <w:r>
        <w:rPr>
          <w:rFonts w:hint="cs"/>
          <w:cs/>
        </w:rPr>
        <w:t>ตรวจสอบระบบ</w:t>
      </w:r>
      <w:bookmarkEnd w:id="442"/>
      <w:bookmarkEnd w:id="443"/>
      <w:bookmarkEnd w:id="444"/>
    </w:p>
    <w:p w14:paraId="4ABC95A8" w14:textId="77777777" w:rsidR="00401B7C" w:rsidRDefault="00401B7C" w:rsidP="00707B1A">
      <w:pPr>
        <w:pStyle w:val="3"/>
      </w:pPr>
      <w:r w:rsidRPr="00AD0566">
        <w:rPr>
          <w:cs/>
        </w:rPr>
        <w:t>ทดสอบการท</w:t>
      </w:r>
      <w:r>
        <w:t>ำ</w:t>
      </w:r>
      <w:r w:rsidRPr="00AD0566">
        <w:rPr>
          <w:cs/>
        </w:rPr>
        <w:t>งานของระบบ</w:t>
      </w:r>
    </w:p>
    <w:p w14:paraId="3FC637E8" w14:textId="73EC1647" w:rsidR="00401B7C" w:rsidRDefault="00401B7C" w:rsidP="00401B7C">
      <w:pPr>
        <w:tabs>
          <w:tab w:val="left" w:pos="993"/>
        </w:tabs>
        <w:ind w:firstLine="0"/>
      </w:pPr>
      <w:r>
        <w:rPr>
          <w:cs/>
        </w:rPr>
        <w:tab/>
      </w:r>
      <w:r>
        <w:rPr>
          <w:rFonts w:hint="cs"/>
          <w:cs/>
        </w:rPr>
        <w:t>การพัฒนาอี</w:t>
      </w:r>
      <w:proofErr w:type="spellStart"/>
      <w:r>
        <w:rPr>
          <w:rFonts w:hint="cs"/>
          <w:cs/>
        </w:rPr>
        <w:t>เลิร์</w:t>
      </w:r>
      <w:proofErr w:type="spellEnd"/>
      <w:r>
        <w:rPr>
          <w:rFonts w:hint="cs"/>
          <w:cs/>
        </w:rPr>
        <w:t xml:space="preserve">นนิงแพลตฟอร์ม </w:t>
      </w:r>
      <w:r w:rsidRPr="000F2F38">
        <w:rPr>
          <w:spacing w:val="-6"/>
          <w:cs/>
        </w:rPr>
        <w:t>ส่งเสริมศักยภาพการเรียนรู้ด้วยตนเองในยุคดิจิทัล</w:t>
      </w:r>
      <w:r>
        <w:rPr>
          <w:rFonts w:hint="cs"/>
          <w:cs/>
        </w:rPr>
        <w:t xml:space="preserve"> </w:t>
      </w:r>
      <w:r w:rsidR="002274E0">
        <w:rPr>
          <w:cs/>
        </w:rPr>
        <w:br w:type="textWrapping" w:clear="all"/>
      </w:r>
      <w:r>
        <w:rPr>
          <w:cs/>
        </w:rPr>
        <w:t>มีขั้นตอนการทดสอบการท</w:t>
      </w:r>
      <w:r>
        <w:rPr>
          <w:rFonts w:hint="cs"/>
          <w:cs/>
        </w:rPr>
        <w:t>ำ</w:t>
      </w:r>
      <w:r>
        <w:rPr>
          <w:cs/>
        </w:rPr>
        <w:t xml:space="preserve">งานของระบบแต่ละ </w:t>
      </w:r>
      <w:r>
        <w:t>Module</w:t>
      </w:r>
      <w:r>
        <w:rPr>
          <w:rFonts w:hint="cs"/>
          <w:cs/>
        </w:rPr>
        <w:t xml:space="preserve"> โดยทำการทดสอบระบบ</w:t>
      </w:r>
      <w:r w:rsidRPr="003E0815">
        <w:rPr>
          <w:cs/>
        </w:rPr>
        <w:t xml:space="preserve">ทั้งหมด </w:t>
      </w:r>
      <w:r w:rsidRPr="003E0815">
        <w:t xml:space="preserve">4 </w:t>
      </w:r>
      <w:r w:rsidRPr="003E0815">
        <w:rPr>
          <w:cs/>
        </w:rPr>
        <w:t xml:space="preserve">ส่วน </w:t>
      </w:r>
      <w:r w:rsidRPr="003E0815">
        <w:t xml:space="preserve">POST, PATCH, GET, DELETE </w:t>
      </w:r>
      <w:r w:rsidRPr="003E0815">
        <w:rPr>
          <w:cs/>
        </w:rPr>
        <w:t>ดังนี้</w:t>
      </w:r>
    </w:p>
    <w:p w14:paraId="325B8C02" w14:textId="5C899101" w:rsidR="00401B7C" w:rsidRDefault="00401B7C" w:rsidP="00401B7C">
      <w:pPr>
        <w:pStyle w:val="4"/>
        <w:ind w:firstLine="652"/>
      </w:pPr>
      <w:r>
        <w:rPr>
          <w:rFonts w:hint="cs"/>
          <w:cs/>
        </w:rPr>
        <w:t>ระบบ</w:t>
      </w:r>
      <w:r w:rsidR="003D7548">
        <w:rPr>
          <w:rFonts w:hint="cs"/>
          <w:cs/>
        </w:rPr>
        <w:t>เข้าใช้งาน</w:t>
      </w:r>
      <w:r>
        <w:rPr>
          <w:rFonts w:hint="cs"/>
          <w:cs/>
        </w:rPr>
        <w:t xml:space="preserve"> การเข้าสู่ระบบ  ได้ผลการทดสอบ ดังนี้</w:t>
      </w:r>
    </w:p>
    <w:p w14:paraId="7D170290" w14:textId="45A5855C" w:rsidR="00401B7C" w:rsidRDefault="00401B7C" w:rsidP="00401B7C">
      <w:pPr>
        <w:pStyle w:val="9"/>
      </w:pPr>
      <w:bookmarkStart w:id="445" w:name="_Toc70514069"/>
      <w:bookmarkStart w:id="446" w:name="_Toc72235441"/>
      <w:r>
        <w:rPr>
          <w:rFonts w:hint="cs"/>
          <w:cs/>
        </w:rPr>
        <w:t>ทดสอบการทำงานระบบ</w:t>
      </w:r>
      <w:bookmarkEnd w:id="445"/>
      <w:bookmarkEnd w:id="446"/>
      <w:r w:rsidR="003D7548">
        <w:rPr>
          <w:rFonts w:hint="cs"/>
          <w:cs/>
        </w:rPr>
        <w:t>เข้าใช้งาน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01B7C" w14:paraId="115571BB" w14:textId="77777777" w:rsidTr="00321AB3">
        <w:trPr>
          <w:jc w:val="center"/>
        </w:trPr>
        <w:tc>
          <w:tcPr>
            <w:tcW w:w="1129" w:type="dxa"/>
          </w:tcPr>
          <w:p w14:paraId="76CA4658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48F99DDF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2B2A5040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401B7C" w14:paraId="35A67CD5" w14:textId="77777777" w:rsidTr="00321AB3">
        <w:trPr>
          <w:jc w:val="center"/>
        </w:trPr>
        <w:tc>
          <w:tcPr>
            <w:tcW w:w="1129" w:type="dxa"/>
          </w:tcPr>
          <w:p w14:paraId="15F8DB8B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070B175A" w14:textId="29D6190F" w:rsidR="00401B7C" w:rsidRDefault="00401B7C" w:rsidP="00321AB3">
            <w:pPr>
              <w:ind w:firstLine="0"/>
              <w:jc w:val="left"/>
            </w:pPr>
            <w:r>
              <w:rPr>
                <w:rFonts w:hint="cs"/>
                <w:cs/>
              </w:rPr>
              <w:t>เข้าสู่ห</w:t>
            </w:r>
            <w:r w:rsidR="003D7548">
              <w:rPr>
                <w:rFonts w:hint="cs"/>
                <w:cs/>
              </w:rPr>
              <w:t>น้าเข้าสู่ระบบของนักศึกษา</w:t>
            </w:r>
          </w:p>
        </w:tc>
        <w:tc>
          <w:tcPr>
            <w:tcW w:w="2074" w:type="dxa"/>
          </w:tcPr>
          <w:p w14:paraId="4F8B7F7B" w14:textId="77777777" w:rsidR="00401B7C" w:rsidRPr="001C794D" w:rsidRDefault="00401B7C" w:rsidP="00321AB3">
            <w:pPr>
              <w:ind w:firstLine="0"/>
              <w:jc w:val="center"/>
              <w:rPr>
                <w:rFonts w:cstheme="minorBidi"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21575756" w14:textId="77777777" w:rsidTr="00321AB3">
        <w:trPr>
          <w:jc w:val="center"/>
        </w:trPr>
        <w:tc>
          <w:tcPr>
            <w:tcW w:w="1129" w:type="dxa"/>
          </w:tcPr>
          <w:p w14:paraId="4F0FC77A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t>2</w:t>
            </w:r>
          </w:p>
        </w:tc>
        <w:tc>
          <w:tcPr>
            <w:tcW w:w="3686" w:type="dxa"/>
          </w:tcPr>
          <w:p w14:paraId="2B6473D4" w14:textId="623E92B9" w:rsidR="00401B7C" w:rsidRDefault="003D7548" w:rsidP="00321AB3">
            <w:pPr>
              <w:ind w:firstLine="0"/>
              <w:jc w:val="left"/>
            </w:pPr>
            <w:r>
              <w:rPr>
                <w:rFonts w:hint="cs"/>
                <w:cs/>
              </w:rPr>
              <w:t>เข้าสู่หน้าเข้าสู่ระบบของเจ้าหน้าที่</w:t>
            </w:r>
          </w:p>
        </w:tc>
        <w:tc>
          <w:tcPr>
            <w:tcW w:w="2074" w:type="dxa"/>
          </w:tcPr>
          <w:p w14:paraId="47BC640E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3CA3ED33" w14:textId="77777777" w:rsidTr="00321AB3">
        <w:trPr>
          <w:jc w:val="center"/>
        </w:trPr>
        <w:tc>
          <w:tcPr>
            <w:tcW w:w="1129" w:type="dxa"/>
          </w:tcPr>
          <w:p w14:paraId="24CFE6ED" w14:textId="5EDB277B" w:rsidR="00401B7C" w:rsidRDefault="003D7548" w:rsidP="00321AB3">
            <w:pPr>
              <w:ind w:firstLine="0"/>
              <w:jc w:val="center"/>
            </w:pPr>
            <w:r>
              <w:t>3</w:t>
            </w:r>
          </w:p>
        </w:tc>
        <w:tc>
          <w:tcPr>
            <w:tcW w:w="3686" w:type="dxa"/>
          </w:tcPr>
          <w:p w14:paraId="56DAE737" w14:textId="77777777" w:rsidR="00401B7C" w:rsidRDefault="00401B7C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เข้าสู่หน้าหลักหลังการเข้าสู่ระบบ</w:t>
            </w:r>
          </w:p>
        </w:tc>
        <w:tc>
          <w:tcPr>
            <w:tcW w:w="2074" w:type="dxa"/>
          </w:tcPr>
          <w:p w14:paraId="26E51002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107BC908" w14:textId="77777777" w:rsidTr="00321AB3">
        <w:trPr>
          <w:jc w:val="center"/>
        </w:trPr>
        <w:tc>
          <w:tcPr>
            <w:tcW w:w="1129" w:type="dxa"/>
          </w:tcPr>
          <w:p w14:paraId="77CF9A83" w14:textId="7D3ADD1C" w:rsidR="00401B7C" w:rsidRDefault="003D7548" w:rsidP="00321AB3">
            <w:pPr>
              <w:ind w:firstLine="0"/>
              <w:jc w:val="center"/>
            </w:pPr>
            <w:r>
              <w:lastRenderedPageBreak/>
              <w:t>4</w:t>
            </w:r>
          </w:p>
        </w:tc>
        <w:tc>
          <w:tcPr>
            <w:tcW w:w="3686" w:type="dxa"/>
          </w:tcPr>
          <w:p w14:paraId="72677D63" w14:textId="77777777" w:rsidR="00401B7C" w:rsidRDefault="00401B7C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ออกจากระบบ</w:t>
            </w:r>
          </w:p>
        </w:tc>
        <w:tc>
          <w:tcPr>
            <w:tcW w:w="2074" w:type="dxa"/>
          </w:tcPr>
          <w:p w14:paraId="07422B17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397BBAAF" w14:textId="77777777" w:rsidR="00AA72D9" w:rsidRDefault="00401B7C" w:rsidP="00401B7C">
      <w:pPr>
        <w:tabs>
          <w:tab w:val="left" w:pos="993"/>
        </w:tabs>
      </w:pPr>
      <w:r>
        <w:rPr>
          <w:cs/>
        </w:rPr>
        <w:tab/>
      </w:r>
    </w:p>
    <w:p w14:paraId="0C7C6376" w14:textId="628E3D08" w:rsidR="00401B7C" w:rsidRDefault="00AA72D9" w:rsidP="00401B7C">
      <w:pPr>
        <w:tabs>
          <w:tab w:val="left" w:pos="993"/>
        </w:tabs>
        <w:rPr>
          <w:cs/>
        </w:rPr>
      </w:pPr>
      <w:r>
        <w:rPr>
          <w:cs/>
        </w:rPr>
        <w:tab/>
      </w:r>
      <w:r w:rsidR="00185A2F">
        <w:rPr>
          <w:rFonts w:hint="cs"/>
          <w:cs/>
        </w:rPr>
        <w:t>จากตารางที่ 3</w:t>
      </w:r>
      <w:r w:rsidR="00A03054">
        <w:t>-18</w:t>
      </w:r>
      <w:r w:rsidR="00185A2F">
        <w:rPr>
          <w:rFonts w:hint="cs"/>
          <w:cs/>
        </w:rPr>
        <w:t xml:space="preserve"> แสดงผล</w:t>
      </w:r>
      <w:r w:rsidR="00401B7C">
        <w:rPr>
          <w:rFonts w:hint="cs"/>
          <w:cs/>
        </w:rPr>
        <w:t>การทดสอบระบบ</w:t>
      </w:r>
      <w:r w:rsidR="003D7548">
        <w:rPr>
          <w:rFonts w:hint="cs"/>
          <w:cs/>
        </w:rPr>
        <w:t>เข้าใช้งาน</w:t>
      </w:r>
      <w:r w:rsidR="00401B7C">
        <w:rPr>
          <w:rFonts w:hint="cs"/>
          <w:cs/>
        </w:rPr>
        <w:t xml:space="preserve"> การเข้าสู่ระบบ</w:t>
      </w:r>
      <w:r w:rsidR="003D7548">
        <w:rPr>
          <w:rFonts w:hint="cs"/>
          <w:cs/>
        </w:rPr>
        <w:t>นักศึกษา และเจ้าหน้าที่</w:t>
      </w:r>
      <w:r w:rsidR="00401B7C">
        <w:rPr>
          <w:rFonts w:hint="cs"/>
          <w:cs/>
        </w:rPr>
        <w:t xml:space="preserve"> ระบบสามารถทำงานได้ทำที่ออกแบบไว้</w:t>
      </w:r>
    </w:p>
    <w:p w14:paraId="1B005A78" w14:textId="37B00D3C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>ระบบ</w:t>
      </w:r>
      <w:r w:rsidR="003D7548">
        <w:rPr>
          <w:rFonts w:hint="cs"/>
          <w:cs/>
        </w:rPr>
        <w:t>นักศึกษาสถานะปกติ</w:t>
      </w:r>
      <w:r>
        <w:rPr>
          <w:rFonts w:hint="cs"/>
          <w:cs/>
        </w:rPr>
        <w:t xml:space="preserve"> จะยกตัวอย่างหน้าแสด</w:t>
      </w:r>
      <w:r w:rsidR="003D7548">
        <w:rPr>
          <w:rFonts w:hint="cs"/>
          <w:cs/>
        </w:rPr>
        <w:t>งหน้าแรกสถานการณ์โควิด การขอเปลี่ยนสถานะ</w:t>
      </w:r>
      <w:r w:rsidR="00A03054">
        <w:rPr>
          <w:rFonts w:hint="cs"/>
          <w:cs/>
        </w:rPr>
        <w:t xml:space="preserve"> ขอความช่วยเหลือ ช่องทางติดต่อเจ้าหน้าที่ </w:t>
      </w:r>
      <w:r>
        <w:rPr>
          <w:rFonts w:hint="cs"/>
          <w:cs/>
        </w:rPr>
        <w:t xml:space="preserve"> ได้ผลการทดสอบดังนี้</w:t>
      </w:r>
    </w:p>
    <w:p w14:paraId="779B74B3" w14:textId="457F5AB8" w:rsidR="00401B7C" w:rsidRDefault="00401B7C" w:rsidP="00401B7C">
      <w:pPr>
        <w:pStyle w:val="9"/>
      </w:pPr>
      <w:bookmarkStart w:id="447" w:name="_Toc70514070"/>
      <w:bookmarkStart w:id="448" w:name="_Toc72235442"/>
      <w:r>
        <w:rPr>
          <w:rFonts w:hint="cs"/>
          <w:cs/>
        </w:rPr>
        <w:t>ทดสอบการทำงานระบบ</w:t>
      </w:r>
      <w:bookmarkEnd w:id="447"/>
      <w:bookmarkEnd w:id="448"/>
      <w:r w:rsidR="00A03054">
        <w:rPr>
          <w:rFonts w:hint="cs"/>
          <w:cs/>
        </w:rPr>
        <w:t>นักศึกษาสถานะปกติ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01B7C" w14:paraId="6E193711" w14:textId="77777777" w:rsidTr="00321AB3">
        <w:trPr>
          <w:jc w:val="center"/>
        </w:trPr>
        <w:tc>
          <w:tcPr>
            <w:tcW w:w="1129" w:type="dxa"/>
          </w:tcPr>
          <w:p w14:paraId="21D8DF54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17FC6D5D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49FC4614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401B7C" w14:paraId="1CFF2FC7" w14:textId="77777777" w:rsidTr="00321AB3">
        <w:trPr>
          <w:jc w:val="center"/>
        </w:trPr>
        <w:tc>
          <w:tcPr>
            <w:tcW w:w="1129" w:type="dxa"/>
          </w:tcPr>
          <w:p w14:paraId="58628428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5674CB78" w14:textId="0D96F890" w:rsidR="00401B7C" w:rsidRDefault="00401B7C" w:rsidP="00321AB3">
            <w:pPr>
              <w:ind w:firstLine="0"/>
              <w:jc w:val="left"/>
            </w:pPr>
            <w:r>
              <w:rPr>
                <w:rFonts w:hint="cs"/>
                <w:cs/>
              </w:rPr>
              <w:t>เข้าสู่หน้า</w:t>
            </w:r>
            <w:r w:rsidR="00A03054">
              <w:rPr>
                <w:rFonts w:hint="cs"/>
                <w:cs/>
              </w:rPr>
              <w:t>หลักรายละเอียดโควิด</w:t>
            </w:r>
          </w:p>
        </w:tc>
        <w:tc>
          <w:tcPr>
            <w:tcW w:w="2074" w:type="dxa"/>
          </w:tcPr>
          <w:p w14:paraId="59AEABBC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A03054" w14:paraId="18071044" w14:textId="77777777" w:rsidTr="00321AB3">
        <w:trPr>
          <w:jc w:val="center"/>
        </w:trPr>
        <w:tc>
          <w:tcPr>
            <w:tcW w:w="1129" w:type="dxa"/>
          </w:tcPr>
          <w:p w14:paraId="0464B3D0" w14:textId="6DCFD59F" w:rsidR="00A03054" w:rsidRDefault="00A03054" w:rsidP="00321AB3">
            <w:pPr>
              <w:ind w:firstLine="0"/>
              <w:jc w:val="center"/>
            </w:pPr>
            <w:r>
              <w:t>2</w:t>
            </w:r>
          </w:p>
        </w:tc>
        <w:tc>
          <w:tcPr>
            <w:tcW w:w="3686" w:type="dxa"/>
          </w:tcPr>
          <w:p w14:paraId="2652D747" w14:textId="15C5CA7E" w:rsidR="00A03054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แสดงคู่มือโควิด</w:t>
            </w:r>
          </w:p>
        </w:tc>
        <w:tc>
          <w:tcPr>
            <w:tcW w:w="2074" w:type="dxa"/>
          </w:tcPr>
          <w:p w14:paraId="531998C8" w14:textId="31032030" w:rsidR="00A03054" w:rsidRPr="001414D8" w:rsidRDefault="00A03054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A03054" w14:paraId="5AEBF072" w14:textId="77777777" w:rsidTr="00321AB3">
        <w:trPr>
          <w:jc w:val="center"/>
        </w:trPr>
        <w:tc>
          <w:tcPr>
            <w:tcW w:w="1129" w:type="dxa"/>
          </w:tcPr>
          <w:p w14:paraId="4CB682DF" w14:textId="59432394" w:rsidR="00A03054" w:rsidRDefault="00A03054" w:rsidP="00321AB3">
            <w:pPr>
              <w:ind w:firstLine="0"/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3686" w:type="dxa"/>
          </w:tcPr>
          <w:p w14:paraId="10C786CC" w14:textId="38012BB6" w:rsidR="00A03054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แสดงคู่มือกักตัว</w:t>
            </w:r>
          </w:p>
        </w:tc>
        <w:tc>
          <w:tcPr>
            <w:tcW w:w="2074" w:type="dxa"/>
          </w:tcPr>
          <w:p w14:paraId="518AF528" w14:textId="5FF6A428" w:rsidR="00A03054" w:rsidRPr="001414D8" w:rsidRDefault="00A03054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A03054" w14:paraId="375BBE2C" w14:textId="77777777" w:rsidTr="00321AB3">
        <w:trPr>
          <w:jc w:val="center"/>
        </w:trPr>
        <w:tc>
          <w:tcPr>
            <w:tcW w:w="1129" w:type="dxa"/>
          </w:tcPr>
          <w:p w14:paraId="1B1D5E63" w14:textId="7FB8D77A" w:rsidR="00A03054" w:rsidRDefault="00A03054" w:rsidP="00321AB3">
            <w:pPr>
              <w:ind w:firstLine="0"/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686" w:type="dxa"/>
          </w:tcPr>
          <w:p w14:paraId="50BAC7B7" w14:textId="070757F1" w:rsidR="00A03054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แสดงสถานที่ตรวจเชื้อ</w:t>
            </w:r>
          </w:p>
        </w:tc>
        <w:tc>
          <w:tcPr>
            <w:tcW w:w="2074" w:type="dxa"/>
          </w:tcPr>
          <w:p w14:paraId="288CA9D3" w14:textId="140480C1" w:rsidR="00A03054" w:rsidRPr="001414D8" w:rsidRDefault="00A03054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A03054" w14:paraId="66C7BB26" w14:textId="77777777" w:rsidTr="00321AB3">
        <w:trPr>
          <w:jc w:val="center"/>
        </w:trPr>
        <w:tc>
          <w:tcPr>
            <w:tcW w:w="1129" w:type="dxa"/>
          </w:tcPr>
          <w:p w14:paraId="40D3425C" w14:textId="4290F76C" w:rsidR="00A03054" w:rsidRDefault="00A03054" w:rsidP="00321AB3">
            <w:pPr>
              <w:ind w:firstLine="0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3686" w:type="dxa"/>
          </w:tcPr>
          <w:p w14:paraId="03A59D7D" w14:textId="2777C2DF" w:rsidR="00A03054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แสดงโรงพยาบาลใกล้ฉัน</w:t>
            </w:r>
          </w:p>
        </w:tc>
        <w:tc>
          <w:tcPr>
            <w:tcW w:w="2074" w:type="dxa"/>
          </w:tcPr>
          <w:p w14:paraId="039784A1" w14:textId="60E35111" w:rsidR="00A03054" w:rsidRPr="001414D8" w:rsidRDefault="00A03054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A03054" w14:paraId="56104BF7" w14:textId="77777777" w:rsidTr="00321AB3">
        <w:trPr>
          <w:jc w:val="center"/>
        </w:trPr>
        <w:tc>
          <w:tcPr>
            <w:tcW w:w="1129" w:type="dxa"/>
          </w:tcPr>
          <w:p w14:paraId="1FD31441" w14:textId="4E70CFC3" w:rsidR="00A03054" w:rsidRDefault="00A03054" w:rsidP="00321AB3">
            <w:pPr>
              <w:ind w:firstLine="0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3686" w:type="dxa"/>
          </w:tcPr>
          <w:p w14:paraId="7FBCC7AB" w14:textId="31E2D65D" w:rsidR="00A03054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แสดงประชาสัมพันธ์</w:t>
            </w:r>
          </w:p>
        </w:tc>
        <w:tc>
          <w:tcPr>
            <w:tcW w:w="2074" w:type="dxa"/>
          </w:tcPr>
          <w:p w14:paraId="0844E4F5" w14:textId="0BCC2703" w:rsidR="00A03054" w:rsidRPr="001414D8" w:rsidRDefault="00A03054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1FAA2BAC" w14:textId="77777777" w:rsidTr="00321AB3">
        <w:trPr>
          <w:jc w:val="center"/>
        </w:trPr>
        <w:tc>
          <w:tcPr>
            <w:tcW w:w="1129" w:type="dxa"/>
          </w:tcPr>
          <w:p w14:paraId="04D8AF07" w14:textId="09360DBD" w:rsidR="00401B7C" w:rsidRDefault="00A03054" w:rsidP="00321AB3">
            <w:pPr>
              <w:ind w:firstLine="0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3686" w:type="dxa"/>
          </w:tcPr>
          <w:p w14:paraId="07BF48D5" w14:textId="12524033" w:rsidR="00401B7C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ขอเปลี่ยนสถานะปกติเป็นกักตัว</w:t>
            </w:r>
          </w:p>
        </w:tc>
        <w:tc>
          <w:tcPr>
            <w:tcW w:w="2074" w:type="dxa"/>
          </w:tcPr>
          <w:p w14:paraId="5059CA13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E57EB" w14:paraId="49C35CDD" w14:textId="77777777" w:rsidTr="00321AB3">
        <w:trPr>
          <w:jc w:val="center"/>
        </w:trPr>
        <w:tc>
          <w:tcPr>
            <w:tcW w:w="1129" w:type="dxa"/>
          </w:tcPr>
          <w:p w14:paraId="4326E647" w14:textId="5DA81942" w:rsidR="004E57EB" w:rsidRDefault="0032764C" w:rsidP="00321AB3">
            <w:pPr>
              <w:ind w:firstLine="0"/>
              <w:jc w:val="center"/>
            </w:pPr>
            <w:r>
              <w:t>8</w:t>
            </w:r>
          </w:p>
        </w:tc>
        <w:tc>
          <w:tcPr>
            <w:tcW w:w="3686" w:type="dxa"/>
          </w:tcPr>
          <w:p w14:paraId="465D07A9" w14:textId="2E7515F0" w:rsidR="004E57EB" w:rsidRDefault="004E57EB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ทำแบบประเมิน</w:t>
            </w:r>
            <w:r w:rsidR="0032764C">
              <w:rPr>
                <w:rFonts w:hint="cs"/>
                <w:cs/>
              </w:rPr>
              <w:t>ความเสี่ยงกักตัว</w:t>
            </w:r>
          </w:p>
        </w:tc>
        <w:tc>
          <w:tcPr>
            <w:tcW w:w="2074" w:type="dxa"/>
          </w:tcPr>
          <w:p w14:paraId="79FBBE60" w14:textId="38254F77" w:rsidR="004E57EB" w:rsidRPr="001414D8" w:rsidRDefault="0032764C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1B891EBB" w14:textId="77777777" w:rsidTr="00321AB3">
        <w:trPr>
          <w:jc w:val="center"/>
        </w:trPr>
        <w:tc>
          <w:tcPr>
            <w:tcW w:w="1129" w:type="dxa"/>
          </w:tcPr>
          <w:p w14:paraId="5E5A271F" w14:textId="214E7B2A" w:rsidR="00401B7C" w:rsidRDefault="0032764C" w:rsidP="00321AB3">
            <w:pPr>
              <w:ind w:firstLine="0"/>
              <w:jc w:val="center"/>
            </w:pPr>
            <w:r>
              <w:t>9</w:t>
            </w:r>
          </w:p>
        </w:tc>
        <w:tc>
          <w:tcPr>
            <w:tcW w:w="3686" w:type="dxa"/>
          </w:tcPr>
          <w:p w14:paraId="439BAE99" w14:textId="3E78C7E7" w:rsidR="00401B7C" w:rsidRDefault="00A03054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ขอเปลี่ยนสถานะปกติเป็นติดเชื้อ</w:t>
            </w:r>
          </w:p>
        </w:tc>
        <w:tc>
          <w:tcPr>
            <w:tcW w:w="2074" w:type="dxa"/>
          </w:tcPr>
          <w:p w14:paraId="4685F15C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E57EB" w14:paraId="2769DD95" w14:textId="77777777" w:rsidTr="00321AB3">
        <w:trPr>
          <w:jc w:val="center"/>
        </w:trPr>
        <w:tc>
          <w:tcPr>
            <w:tcW w:w="1129" w:type="dxa"/>
          </w:tcPr>
          <w:p w14:paraId="4C3B02E1" w14:textId="1FBAD0C3" w:rsidR="004E57EB" w:rsidRDefault="0032764C" w:rsidP="00321AB3">
            <w:pPr>
              <w:ind w:firstLine="0"/>
              <w:jc w:val="center"/>
            </w:pPr>
            <w:r>
              <w:t>10</w:t>
            </w:r>
          </w:p>
        </w:tc>
        <w:tc>
          <w:tcPr>
            <w:tcW w:w="3686" w:type="dxa"/>
          </w:tcPr>
          <w:p w14:paraId="0EEA52C6" w14:textId="31FE7A70" w:rsidR="004E57EB" w:rsidRDefault="0032764C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ทำแบบประเมินความเสี่ยงติดเชื้อ</w:t>
            </w:r>
          </w:p>
        </w:tc>
        <w:tc>
          <w:tcPr>
            <w:tcW w:w="2074" w:type="dxa"/>
          </w:tcPr>
          <w:p w14:paraId="4E763206" w14:textId="0A665EB4" w:rsidR="004E57EB" w:rsidRPr="001414D8" w:rsidRDefault="0032764C" w:rsidP="00321AB3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5B7102F6" w14:textId="77777777" w:rsidR="00AA72D9" w:rsidRDefault="00401B7C" w:rsidP="00401B7C">
      <w:pPr>
        <w:tabs>
          <w:tab w:val="left" w:pos="993"/>
        </w:tabs>
      </w:pPr>
      <w:r>
        <w:rPr>
          <w:cs/>
        </w:rPr>
        <w:tab/>
      </w:r>
    </w:p>
    <w:p w14:paraId="2C2618F8" w14:textId="6B8E7EC9" w:rsidR="00401B7C" w:rsidRPr="00275A48" w:rsidRDefault="00AA72D9" w:rsidP="00401B7C">
      <w:pPr>
        <w:tabs>
          <w:tab w:val="left" w:pos="993"/>
        </w:tabs>
        <w:rPr>
          <w:cs/>
        </w:rPr>
      </w:pPr>
      <w:r>
        <w:rPr>
          <w:cs/>
        </w:rPr>
        <w:tab/>
      </w:r>
      <w:r w:rsidR="00185A2F">
        <w:rPr>
          <w:rFonts w:hint="cs"/>
          <w:cs/>
        </w:rPr>
        <w:t>จากตารางที่ 3</w:t>
      </w:r>
      <w:r w:rsidR="00A03054">
        <w:t>-19</w:t>
      </w:r>
      <w:r w:rsidR="00185A2F">
        <w:rPr>
          <w:rFonts w:hint="cs"/>
          <w:cs/>
        </w:rPr>
        <w:t xml:space="preserve"> แสดงผล</w:t>
      </w:r>
      <w:r w:rsidR="00401B7C">
        <w:rPr>
          <w:rFonts w:hint="cs"/>
          <w:cs/>
        </w:rPr>
        <w:t>การทดสอบระบบ</w:t>
      </w:r>
      <w:r w:rsidR="00A03054">
        <w:rPr>
          <w:rFonts w:hint="cs"/>
          <w:cs/>
        </w:rPr>
        <w:t>นักศึกษาสถานะปกติ</w:t>
      </w:r>
      <w:r w:rsidR="00401B7C">
        <w:rPr>
          <w:rFonts w:hint="cs"/>
          <w:cs/>
        </w:rPr>
        <w:t>การเข้าสู่หน้าแสดงข้อมูล</w:t>
      </w:r>
      <w:r w:rsidR="00185A2F">
        <w:rPr>
          <w:rFonts w:hint="cs"/>
          <w:cs/>
        </w:rPr>
        <w:t>และ</w:t>
      </w:r>
      <w:r w:rsidR="00401B7C">
        <w:rPr>
          <w:rFonts w:hint="cs"/>
          <w:cs/>
        </w:rPr>
        <w:t>ระบบ</w:t>
      </w:r>
      <w:r w:rsidR="00A03054">
        <w:rPr>
          <w:rFonts w:hint="cs"/>
          <w:cs/>
        </w:rPr>
        <w:t>ขอเปลี่ยนสถานะ</w:t>
      </w:r>
      <w:r w:rsidR="00185A2F">
        <w:rPr>
          <w:rFonts w:hint="cs"/>
          <w:cs/>
        </w:rPr>
        <w:t>สามารถ</w:t>
      </w:r>
      <w:r w:rsidR="00401B7C">
        <w:rPr>
          <w:rFonts w:hint="cs"/>
          <w:cs/>
        </w:rPr>
        <w:t>ทำงานได้ครบถ้วนตามที่กำหนดไว้</w:t>
      </w:r>
    </w:p>
    <w:p w14:paraId="4C989A97" w14:textId="71258456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>ระบบ</w:t>
      </w:r>
      <w:r w:rsidR="00A03054">
        <w:rPr>
          <w:rFonts w:hint="cs"/>
          <w:cs/>
        </w:rPr>
        <w:t>กักตัว</w:t>
      </w:r>
      <w:r>
        <w:rPr>
          <w:rFonts w:hint="cs"/>
          <w:cs/>
        </w:rPr>
        <w:t xml:space="preserve"> จะยกตัวอย่าง</w:t>
      </w:r>
      <w:r w:rsidR="00A03054">
        <w:rPr>
          <w:rFonts w:hint="cs"/>
          <w:cs/>
        </w:rPr>
        <w:t>การ</w:t>
      </w:r>
      <w:r w:rsidR="0051719C">
        <w:rPr>
          <w:rFonts w:hint="cs"/>
          <w:cs/>
        </w:rPr>
        <w:t>ขอความช่วยเหลือ และขอเปลี่ยนสถานะการ</w:t>
      </w:r>
      <w:r w:rsidR="00A03054">
        <w:rPr>
          <w:rFonts w:hint="cs"/>
          <w:cs/>
        </w:rPr>
        <w:t>ทำงาน</w:t>
      </w:r>
      <w:r>
        <w:rPr>
          <w:rFonts w:hint="cs"/>
          <w:cs/>
        </w:rPr>
        <w:t>อย่างครบถ้วน ได้ผลการทดสอบดังนี้</w:t>
      </w:r>
    </w:p>
    <w:p w14:paraId="156F6B0D" w14:textId="6C5BFFE0" w:rsidR="00401B7C" w:rsidRDefault="00401B7C" w:rsidP="00401B7C">
      <w:pPr>
        <w:pStyle w:val="9"/>
      </w:pPr>
      <w:bookmarkStart w:id="449" w:name="_Toc70514071"/>
      <w:bookmarkStart w:id="450" w:name="_Toc72235443"/>
      <w:r>
        <w:rPr>
          <w:rFonts w:hint="cs"/>
          <w:cs/>
        </w:rPr>
        <w:t>ทดสอบระบบ</w:t>
      </w:r>
      <w:bookmarkEnd w:id="449"/>
      <w:bookmarkEnd w:id="450"/>
      <w:r w:rsidR="0051719C">
        <w:rPr>
          <w:rFonts w:hint="cs"/>
          <w:cs/>
        </w:rPr>
        <w:t>กักตัว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01B7C" w14:paraId="027807C6" w14:textId="77777777" w:rsidTr="00321AB3">
        <w:trPr>
          <w:jc w:val="center"/>
        </w:trPr>
        <w:tc>
          <w:tcPr>
            <w:tcW w:w="1129" w:type="dxa"/>
          </w:tcPr>
          <w:p w14:paraId="6E6A7D2E" w14:textId="77777777" w:rsidR="00401B7C" w:rsidRDefault="00401B7C" w:rsidP="00321AB3">
            <w:pPr>
              <w:ind w:firstLine="0"/>
              <w:jc w:val="center"/>
            </w:pPr>
            <w:bookmarkStart w:id="451" w:name="_Hlk97806663"/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0651350A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746C86B0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51719C" w14:paraId="7F2BEC6C" w14:textId="77777777" w:rsidTr="00321AB3">
        <w:trPr>
          <w:jc w:val="center"/>
        </w:trPr>
        <w:tc>
          <w:tcPr>
            <w:tcW w:w="1129" w:type="dxa"/>
          </w:tcPr>
          <w:p w14:paraId="51CEF7E4" w14:textId="0DE397B9" w:rsidR="0051719C" w:rsidRDefault="0051719C" w:rsidP="0051719C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0C08D22E" w14:textId="10A04F86" w:rsidR="0051719C" w:rsidRDefault="0051719C" w:rsidP="0051719C">
            <w:pPr>
              <w:ind w:firstLine="0"/>
              <w:jc w:val="left"/>
            </w:pPr>
            <w:r>
              <w:rPr>
                <w:rFonts w:hint="cs"/>
                <w:cs/>
              </w:rPr>
              <w:t>เข้าสู่หน้าหลักรายละเอียดโควิด</w:t>
            </w:r>
          </w:p>
        </w:tc>
        <w:tc>
          <w:tcPr>
            <w:tcW w:w="2074" w:type="dxa"/>
          </w:tcPr>
          <w:p w14:paraId="4973EBDA" w14:textId="2F32644E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3C742628" w14:textId="77777777" w:rsidTr="00321AB3">
        <w:trPr>
          <w:jc w:val="center"/>
        </w:trPr>
        <w:tc>
          <w:tcPr>
            <w:tcW w:w="1129" w:type="dxa"/>
          </w:tcPr>
          <w:p w14:paraId="5319F075" w14:textId="73D8CD4C" w:rsidR="0051719C" w:rsidRDefault="0051719C" w:rsidP="0051719C">
            <w:pPr>
              <w:ind w:firstLine="0"/>
              <w:jc w:val="center"/>
              <w:rPr>
                <w:cs/>
              </w:rPr>
            </w:pPr>
            <w:r>
              <w:t>2</w:t>
            </w:r>
          </w:p>
        </w:tc>
        <w:tc>
          <w:tcPr>
            <w:tcW w:w="3686" w:type="dxa"/>
          </w:tcPr>
          <w:p w14:paraId="252A90D9" w14:textId="0569560F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แสดงคู่มือโควิด</w:t>
            </w:r>
          </w:p>
        </w:tc>
        <w:tc>
          <w:tcPr>
            <w:tcW w:w="2074" w:type="dxa"/>
          </w:tcPr>
          <w:p w14:paraId="6D038E3A" w14:textId="57AE0F65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71481FF3" w14:textId="77777777" w:rsidTr="00321AB3">
        <w:trPr>
          <w:jc w:val="center"/>
        </w:trPr>
        <w:tc>
          <w:tcPr>
            <w:tcW w:w="1129" w:type="dxa"/>
          </w:tcPr>
          <w:p w14:paraId="4EE89357" w14:textId="27C38B4F" w:rsidR="0051719C" w:rsidRDefault="0051719C" w:rsidP="0051719C">
            <w:pPr>
              <w:ind w:firstLine="0"/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3686" w:type="dxa"/>
          </w:tcPr>
          <w:p w14:paraId="4B693D08" w14:textId="66F3833A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แสดงคู่มือกักตัว</w:t>
            </w:r>
          </w:p>
        </w:tc>
        <w:tc>
          <w:tcPr>
            <w:tcW w:w="2074" w:type="dxa"/>
          </w:tcPr>
          <w:p w14:paraId="1F57403D" w14:textId="02082F8C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7998DB7D" w14:textId="77777777" w:rsidTr="00321AB3">
        <w:trPr>
          <w:jc w:val="center"/>
        </w:trPr>
        <w:tc>
          <w:tcPr>
            <w:tcW w:w="1129" w:type="dxa"/>
          </w:tcPr>
          <w:p w14:paraId="76FEAB87" w14:textId="2BF61EA6" w:rsidR="0051719C" w:rsidRDefault="0051719C" w:rsidP="0051719C">
            <w:pPr>
              <w:ind w:firstLine="0"/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686" w:type="dxa"/>
          </w:tcPr>
          <w:p w14:paraId="23075CCC" w14:textId="295F58CA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แสดงสถานที่ตรวจเชื้อ</w:t>
            </w:r>
          </w:p>
        </w:tc>
        <w:tc>
          <w:tcPr>
            <w:tcW w:w="2074" w:type="dxa"/>
          </w:tcPr>
          <w:p w14:paraId="6C7FB03C" w14:textId="680B38EE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370A1A51" w14:textId="77777777" w:rsidTr="00321AB3">
        <w:trPr>
          <w:jc w:val="center"/>
        </w:trPr>
        <w:tc>
          <w:tcPr>
            <w:tcW w:w="1129" w:type="dxa"/>
          </w:tcPr>
          <w:p w14:paraId="7829479D" w14:textId="720F7547" w:rsidR="0051719C" w:rsidRDefault="0051719C" w:rsidP="0051719C">
            <w:pPr>
              <w:ind w:firstLine="0"/>
              <w:jc w:val="center"/>
              <w:rPr>
                <w:cs/>
              </w:rPr>
            </w:pPr>
            <w:r>
              <w:lastRenderedPageBreak/>
              <w:t>5</w:t>
            </w:r>
          </w:p>
        </w:tc>
        <w:tc>
          <w:tcPr>
            <w:tcW w:w="3686" w:type="dxa"/>
          </w:tcPr>
          <w:p w14:paraId="62AD3FF4" w14:textId="35F82DF9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แสดงโรงพยาบาลใกล้ฉัน</w:t>
            </w:r>
          </w:p>
        </w:tc>
        <w:tc>
          <w:tcPr>
            <w:tcW w:w="2074" w:type="dxa"/>
          </w:tcPr>
          <w:p w14:paraId="2B7B5F77" w14:textId="195CFAE6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6FE1BD6B" w14:textId="77777777" w:rsidTr="00321AB3">
        <w:trPr>
          <w:jc w:val="center"/>
        </w:trPr>
        <w:tc>
          <w:tcPr>
            <w:tcW w:w="1129" w:type="dxa"/>
          </w:tcPr>
          <w:p w14:paraId="19A07736" w14:textId="10DFC52D" w:rsidR="0051719C" w:rsidRDefault="0051719C" w:rsidP="0051719C">
            <w:pPr>
              <w:ind w:firstLine="0"/>
              <w:jc w:val="center"/>
            </w:pPr>
            <w:r>
              <w:t>6</w:t>
            </w:r>
          </w:p>
        </w:tc>
        <w:tc>
          <w:tcPr>
            <w:tcW w:w="3686" w:type="dxa"/>
          </w:tcPr>
          <w:p w14:paraId="3C0A07AB" w14:textId="432DC9F0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แสดงประชาสัมพันธ์</w:t>
            </w:r>
          </w:p>
        </w:tc>
        <w:tc>
          <w:tcPr>
            <w:tcW w:w="2074" w:type="dxa"/>
          </w:tcPr>
          <w:p w14:paraId="67D4F5AC" w14:textId="3C3EF233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7F334DB8" w14:textId="77777777" w:rsidTr="00321AB3">
        <w:trPr>
          <w:jc w:val="center"/>
        </w:trPr>
        <w:tc>
          <w:tcPr>
            <w:tcW w:w="1129" w:type="dxa"/>
          </w:tcPr>
          <w:p w14:paraId="422CAE54" w14:textId="51C69F44" w:rsidR="0051719C" w:rsidRDefault="0051719C" w:rsidP="0051719C">
            <w:pPr>
              <w:ind w:firstLine="0"/>
              <w:jc w:val="center"/>
            </w:pPr>
            <w:r>
              <w:t>7</w:t>
            </w:r>
          </w:p>
        </w:tc>
        <w:tc>
          <w:tcPr>
            <w:tcW w:w="3686" w:type="dxa"/>
          </w:tcPr>
          <w:p w14:paraId="47289B1E" w14:textId="1B8FDFC2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ขอเปลี่ยนสถานะกักตัวเป็นปกติ</w:t>
            </w:r>
          </w:p>
        </w:tc>
        <w:tc>
          <w:tcPr>
            <w:tcW w:w="2074" w:type="dxa"/>
          </w:tcPr>
          <w:p w14:paraId="7BD39620" w14:textId="31ED100E" w:rsidR="0051719C" w:rsidRDefault="0051719C" w:rsidP="0051719C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6AA939ED" w14:textId="77777777" w:rsidTr="00321AB3">
        <w:trPr>
          <w:jc w:val="center"/>
        </w:trPr>
        <w:tc>
          <w:tcPr>
            <w:tcW w:w="1129" w:type="dxa"/>
          </w:tcPr>
          <w:p w14:paraId="6E399509" w14:textId="1A2F61DC" w:rsidR="0051719C" w:rsidRDefault="004E57EB" w:rsidP="0051719C">
            <w:pPr>
              <w:ind w:firstLine="0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3686" w:type="dxa"/>
          </w:tcPr>
          <w:p w14:paraId="32176A97" w14:textId="102905BD" w:rsidR="0051719C" w:rsidRDefault="0051719C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ขอเปลี่ยนสถานะกัก</w:t>
            </w:r>
            <w:r w:rsidR="006112E9">
              <w:rPr>
                <w:rFonts w:hint="cs"/>
                <w:cs/>
              </w:rPr>
              <w:t>ตัว</w:t>
            </w:r>
            <w:r>
              <w:rPr>
                <w:rFonts w:hint="cs"/>
                <w:cs/>
              </w:rPr>
              <w:t>เป็นติดเชื้อ</w:t>
            </w:r>
          </w:p>
        </w:tc>
        <w:tc>
          <w:tcPr>
            <w:tcW w:w="2074" w:type="dxa"/>
          </w:tcPr>
          <w:p w14:paraId="4760E11F" w14:textId="78036B49" w:rsidR="0051719C" w:rsidRPr="001414D8" w:rsidRDefault="0051719C" w:rsidP="0051719C">
            <w:pPr>
              <w:ind w:firstLine="0"/>
              <w:jc w:val="center"/>
              <w:rPr>
                <w:rFonts w:cstheme="minorBidi"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E57EB" w14:paraId="17E90639" w14:textId="77777777" w:rsidTr="00321AB3">
        <w:trPr>
          <w:jc w:val="center"/>
        </w:trPr>
        <w:tc>
          <w:tcPr>
            <w:tcW w:w="1129" w:type="dxa"/>
          </w:tcPr>
          <w:p w14:paraId="1594B47C" w14:textId="0FD57836" w:rsidR="004E57EB" w:rsidRDefault="004E57EB" w:rsidP="0051719C">
            <w:pPr>
              <w:ind w:firstLine="0"/>
              <w:jc w:val="center"/>
            </w:pPr>
            <w:r>
              <w:t>9</w:t>
            </w:r>
          </w:p>
        </w:tc>
        <w:tc>
          <w:tcPr>
            <w:tcW w:w="3686" w:type="dxa"/>
          </w:tcPr>
          <w:p w14:paraId="04DCA436" w14:textId="5D01770C" w:rsidR="004E57EB" w:rsidRDefault="004E57EB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ทำแบบประเมินความเสี่ยงติดเชื้อ</w:t>
            </w:r>
          </w:p>
        </w:tc>
        <w:tc>
          <w:tcPr>
            <w:tcW w:w="2074" w:type="dxa"/>
          </w:tcPr>
          <w:p w14:paraId="1F9450B6" w14:textId="1F64A15D" w:rsidR="004E57EB" w:rsidRPr="004E57EB" w:rsidRDefault="004E57EB" w:rsidP="0051719C">
            <w:pPr>
              <w:ind w:firstLine="0"/>
              <w:jc w:val="center"/>
              <w:rPr>
                <w:rFonts w:ascii="Segoe UI Symbol" w:hAnsi="Segoe UI Symbol" w:cs="Segoe UI Symbol"/>
                <w:b/>
                <w:bCs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51719C" w14:paraId="7FDA32C9" w14:textId="77777777" w:rsidTr="00321AB3">
        <w:trPr>
          <w:jc w:val="center"/>
        </w:trPr>
        <w:tc>
          <w:tcPr>
            <w:tcW w:w="1129" w:type="dxa"/>
          </w:tcPr>
          <w:p w14:paraId="531A5429" w14:textId="1943B243" w:rsidR="0051719C" w:rsidRDefault="004E57EB" w:rsidP="0051719C">
            <w:pPr>
              <w:ind w:firstLine="0"/>
              <w:jc w:val="center"/>
            </w:pPr>
            <w:r>
              <w:t>10</w:t>
            </w:r>
          </w:p>
        </w:tc>
        <w:tc>
          <w:tcPr>
            <w:tcW w:w="3686" w:type="dxa"/>
          </w:tcPr>
          <w:p w14:paraId="341B9458" w14:textId="577E68DA" w:rsidR="0051719C" w:rsidRDefault="006112E9" w:rsidP="0051719C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ขอความช่วยเหลือไปยังเจ้าหน้าที่</w:t>
            </w:r>
          </w:p>
        </w:tc>
        <w:tc>
          <w:tcPr>
            <w:tcW w:w="2074" w:type="dxa"/>
          </w:tcPr>
          <w:p w14:paraId="2116B994" w14:textId="59D2FEA3" w:rsidR="0051719C" w:rsidRPr="001414D8" w:rsidRDefault="006112E9" w:rsidP="0051719C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bookmarkEnd w:id="451"/>
    <w:p w14:paraId="5578AF1F" w14:textId="77777777" w:rsidR="00AA72D9" w:rsidRDefault="00401B7C" w:rsidP="00401B7C">
      <w:pPr>
        <w:tabs>
          <w:tab w:val="left" w:pos="993"/>
        </w:tabs>
      </w:pPr>
      <w:r>
        <w:rPr>
          <w:cs/>
        </w:rPr>
        <w:tab/>
      </w:r>
    </w:p>
    <w:p w14:paraId="792026DD" w14:textId="62D4360A" w:rsidR="00401B7C" w:rsidRDefault="00AA72D9" w:rsidP="00401B7C">
      <w:pPr>
        <w:tabs>
          <w:tab w:val="left" w:pos="993"/>
        </w:tabs>
        <w:rPr>
          <w:cs/>
        </w:rPr>
      </w:pPr>
      <w:r>
        <w:rPr>
          <w:cs/>
        </w:rPr>
        <w:tab/>
      </w:r>
      <w:r w:rsidR="00401B7C">
        <w:rPr>
          <w:rFonts w:hint="cs"/>
          <w:cs/>
        </w:rPr>
        <w:t>จาก</w:t>
      </w:r>
      <w:r w:rsidR="00185A2F">
        <w:rPr>
          <w:rFonts w:hint="cs"/>
          <w:cs/>
        </w:rPr>
        <w:t>ตารางที่ 3-</w:t>
      </w:r>
      <w:bookmarkStart w:id="452" w:name="_Hlk97807891"/>
      <w:r w:rsidR="00185A2F">
        <w:rPr>
          <w:rFonts w:hint="cs"/>
          <w:cs/>
        </w:rPr>
        <w:t>28 แสดงผล</w:t>
      </w:r>
      <w:r w:rsidR="00401B7C">
        <w:rPr>
          <w:rFonts w:hint="cs"/>
          <w:cs/>
        </w:rPr>
        <w:t>การทดสอบ</w:t>
      </w:r>
      <w:r w:rsidR="006112E9">
        <w:rPr>
          <w:rFonts w:hint="cs"/>
          <w:cs/>
        </w:rPr>
        <w:t>กักตัว</w:t>
      </w:r>
      <w:r w:rsidR="006112E9" w:rsidRPr="006112E9">
        <w:rPr>
          <w:cs/>
        </w:rPr>
        <w:t>ปกติ</w:t>
      </w:r>
      <w:bookmarkStart w:id="453" w:name="_Hlk97807957"/>
      <w:r w:rsidR="006112E9" w:rsidRPr="006112E9">
        <w:rPr>
          <w:cs/>
        </w:rPr>
        <w:t>การเข้าสู่หน้าแสดงข้อมูลและระบบขอเปลี่ยนสถานะ</w:t>
      </w:r>
      <w:r w:rsidR="006112E9">
        <w:rPr>
          <w:rFonts w:hint="cs"/>
          <w:cs/>
        </w:rPr>
        <w:t>และระบบขอความช่วยเหลือ</w:t>
      </w:r>
      <w:r w:rsidR="006112E9" w:rsidRPr="006112E9">
        <w:rPr>
          <w:cs/>
        </w:rPr>
        <w:t>สามารถทำงานได้ครบถ้วนตามที่กำหนดไว้</w:t>
      </w:r>
      <w:bookmarkEnd w:id="452"/>
      <w:bookmarkEnd w:id="453"/>
    </w:p>
    <w:p w14:paraId="617FF075" w14:textId="1543B840" w:rsidR="00401B7C" w:rsidRDefault="00401B7C" w:rsidP="00401B7C">
      <w:pPr>
        <w:pStyle w:val="4"/>
        <w:ind w:left="0" w:firstLine="993"/>
      </w:pPr>
      <w:bookmarkStart w:id="454" w:name="_Hlk97807928"/>
      <w:r>
        <w:rPr>
          <w:rFonts w:hint="cs"/>
          <w:cs/>
        </w:rPr>
        <w:t>ระบบ</w:t>
      </w:r>
      <w:r w:rsidR="006112E9">
        <w:rPr>
          <w:rFonts w:hint="cs"/>
          <w:cs/>
        </w:rPr>
        <w:t>ติดเชื้อ</w:t>
      </w:r>
      <w:r>
        <w:t xml:space="preserve"> </w:t>
      </w:r>
      <w:bookmarkEnd w:id="454"/>
      <w:r>
        <w:rPr>
          <w:rFonts w:hint="cs"/>
          <w:cs/>
        </w:rPr>
        <w:t>จะยกตัวอย่าง</w:t>
      </w:r>
      <w:r w:rsidR="006112E9">
        <w:rPr>
          <w:rFonts w:hint="cs"/>
          <w:cs/>
        </w:rPr>
        <w:t xml:space="preserve">การแสดงข้อมูล </w:t>
      </w:r>
      <w:r>
        <w:rPr>
          <w:rFonts w:hint="cs"/>
          <w:cs/>
        </w:rPr>
        <w:t>การ</w:t>
      </w:r>
      <w:r w:rsidR="006112E9">
        <w:rPr>
          <w:rFonts w:hint="cs"/>
          <w:cs/>
        </w:rPr>
        <w:t>เก็บไท</w:t>
      </w:r>
      <w:proofErr w:type="spellStart"/>
      <w:r w:rsidR="006112E9">
        <w:rPr>
          <w:rFonts w:hint="cs"/>
          <w:cs/>
        </w:rPr>
        <w:t>ม์</w:t>
      </w:r>
      <w:proofErr w:type="spellEnd"/>
      <w:r w:rsidR="006112E9">
        <w:rPr>
          <w:rFonts w:hint="cs"/>
          <w:cs/>
        </w:rPr>
        <w:t xml:space="preserve">ไลน์ </w:t>
      </w:r>
      <w:r w:rsidR="006112E9">
        <w:t xml:space="preserve">14 </w:t>
      </w:r>
      <w:r w:rsidR="006112E9">
        <w:rPr>
          <w:rFonts w:hint="cs"/>
          <w:cs/>
        </w:rPr>
        <w:t>วัน การขอเปลี่ยนสถานะและระบบขอความช่วยเหลือ</w:t>
      </w:r>
      <w:r>
        <w:rPr>
          <w:rFonts w:hint="cs"/>
          <w:cs/>
        </w:rPr>
        <w:t xml:space="preserve"> ได้ผลการทำสอบดังนี้</w:t>
      </w:r>
    </w:p>
    <w:p w14:paraId="0438A23B" w14:textId="77777777" w:rsidR="00401B7C" w:rsidRDefault="00401B7C" w:rsidP="00401B7C">
      <w:pPr>
        <w:pStyle w:val="9"/>
      </w:pPr>
      <w:bookmarkStart w:id="455" w:name="_Toc70514072"/>
      <w:bookmarkStart w:id="456" w:name="_Toc72235444"/>
      <w:r>
        <w:rPr>
          <w:rFonts w:hint="cs"/>
          <w:cs/>
        </w:rPr>
        <w:t>ทดสอบจัดการข้อมูลหลักสูตร</w:t>
      </w:r>
      <w:bookmarkEnd w:id="455"/>
      <w:bookmarkEnd w:id="456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185A2F" w14:paraId="46894B67" w14:textId="77777777" w:rsidTr="00321AB3">
        <w:trPr>
          <w:jc w:val="center"/>
        </w:trPr>
        <w:tc>
          <w:tcPr>
            <w:tcW w:w="1129" w:type="dxa"/>
          </w:tcPr>
          <w:p w14:paraId="537D8B50" w14:textId="77777777" w:rsidR="00185A2F" w:rsidRDefault="00185A2F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125657DA" w14:textId="77777777" w:rsidR="00185A2F" w:rsidRDefault="00185A2F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15750D3B" w14:textId="77777777" w:rsidR="00185A2F" w:rsidRDefault="00185A2F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6112E9" w14:paraId="512B9FD2" w14:textId="77777777" w:rsidTr="00321AB3">
        <w:trPr>
          <w:jc w:val="center"/>
        </w:trPr>
        <w:tc>
          <w:tcPr>
            <w:tcW w:w="1129" w:type="dxa"/>
          </w:tcPr>
          <w:p w14:paraId="1C1E8663" w14:textId="77777777" w:rsidR="006112E9" w:rsidRDefault="006112E9" w:rsidP="006112E9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5A1640E1" w14:textId="2A3FC957" w:rsidR="006112E9" w:rsidRDefault="006112E9" w:rsidP="006112E9">
            <w:pPr>
              <w:ind w:firstLine="0"/>
              <w:jc w:val="left"/>
            </w:pPr>
            <w:r>
              <w:rPr>
                <w:rFonts w:hint="cs"/>
                <w:cs/>
              </w:rPr>
              <w:t>เข้าสู่หน้าหลักรายละเอียดโควิด</w:t>
            </w:r>
          </w:p>
        </w:tc>
        <w:tc>
          <w:tcPr>
            <w:tcW w:w="2074" w:type="dxa"/>
          </w:tcPr>
          <w:p w14:paraId="22C3EB6E" w14:textId="02755456" w:rsidR="006112E9" w:rsidRDefault="006112E9" w:rsidP="006112E9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72F5D5BD" w14:textId="77777777" w:rsidTr="00321AB3">
        <w:trPr>
          <w:jc w:val="center"/>
        </w:trPr>
        <w:tc>
          <w:tcPr>
            <w:tcW w:w="1129" w:type="dxa"/>
          </w:tcPr>
          <w:p w14:paraId="119F125C" w14:textId="77777777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686" w:type="dxa"/>
          </w:tcPr>
          <w:p w14:paraId="1E900973" w14:textId="78735B2C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แสดงคู่มือโควิด</w:t>
            </w:r>
          </w:p>
        </w:tc>
        <w:tc>
          <w:tcPr>
            <w:tcW w:w="2074" w:type="dxa"/>
          </w:tcPr>
          <w:p w14:paraId="16C732D5" w14:textId="7861B230" w:rsidR="006112E9" w:rsidRDefault="006112E9" w:rsidP="006112E9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404AEDBD" w14:textId="77777777" w:rsidTr="00321AB3">
        <w:trPr>
          <w:jc w:val="center"/>
        </w:trPr>
        <w:tc>
          <w:tcPr>
            <w:tcW w:w="1129" w:type="dxa"/>
          </w:tcPr>
          <w:p w14:paraId="5C15B4FC" w14:textId="77777777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3686" w:type="dxa"/>
          </w:tcPr>
          <w:p w14:paraId="47CD152B" w14:textId="63A676E9" w:rsidR="006112E9" w:rsidRDefault="006112E9" w:rsidP="006112E9">
            <w:pPr>
              <w:ind w:firstLine="0"/>
              <w:jc w:val="left"/>
            </w:pPr>
            <w:r>
              <w:rPr>
                <w:rFonts w:hint="cs"/>
                <w:cs/>
              </w:rPr>
              <w:t>แสดงคู่มือกักตัว</w:t>
            </w:r>
          </w:p>
        </w:tc>
        <w:tc>
          <w:tcPr>
            <w:tcW w:w="2074" w:type="dxa"/>
          </w:tcPr>
          <w:p w14:paraId="21B1E27F" w14:textId="4136CBA4" w:rsidR="006112E9" w:rsidRDefault="006112E9" w:rsidP="006112E9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49CDC3B1" w14:textId="77777777" w:rsidTr="00321AB3">
        <w:trPr>
          <w:jc w:val="center"/>
        </w:trPr>
        <w:tc>
          <w:tcPr>
            <w:tcW w:w="1129" w:type="dxa"/>
          </w:tcPr>
          <w:p w14:paraId="158F5011" w14:textId="77777777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3686" w:type="dxa"/>
          </w:tcPr>
          <w:p w14:paraId="35FF5EF0" w14:textId="1FC85913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แสดงสถานที่ตรวจเชื้อ</w:t>
            </w:r>
          </w:p>
        </w:tc>
        <w:tc>
          <w:tcPr>
            <w:tcW w:w="2074" w:type="dxa"/>
          </w:tcPr>
          <w:p w14:paraId="20E9F0F6" w14:textId="0768EB6D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6CC87EEF" w14:textId="77777777" w:rsidTr="00321AB3">
        <w:trPr>
          <w:jc w:val="center"/>
        </w:trPr>
        <w:tc>
          <w:tcPr>
            <w:tcW w:w="1129" w:type="dxa"/>
          </w:tcPr>
          <w:p w14:paraId="75D92B39" w14:textId="77777777" w:rsidR="006112E9" w:rsidRDefault="006112E9" w:rsidP="006112E9">
            <w:pPr>
              <w:ind w:firstLine="0"/>
              <w:jc w:val="center"/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3686" w:type="dxa"/>
          </w:tcPr>
          <w:p w14:paraId="275C2651" w14:textId="6005303F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แสดงโรงพยาบาลใกล้ฉัน</w:t>
            </w:r>
          </w:p>
        </w:tc>
        <w:tc>
          <w:tcPr>
            <w:tcW w:w="2074" w:type="dxa"/>
          </w:tcPr>
          <w:p w14:paraId="1536A79A" w14:textId="4A10BF9F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7AB61561" w14:textId="77777777" w:rsidTr="00321AB3">
        <w:trPr>
          <w:jc w:val="center"/>
        </w:trPr>
        <w:tc>
          <w:tcPr>
            <w:tcW w:w="1129" w:type="dxa"/>
          </w:tcPr>
          <w:p w14:paraId="62BA754F" w14:textId="77777777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6</w:t>
            </w:r>
          </w:p>
        </w:tc>
        <w:tc>
          <w:tcPr>
            <w:tcW w:w="3686" w:type="dxa"/>
          </w:tcPr>
          <w:p w14:paraId="2633337D" w14:textId="6E30F6E8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แสดงประชาสัมพันธ์</w:t>
            </w:r>
          </w:p>
        </w:tc>
        <w:tc>
          <w:tcPr>
            <w:tcW w:w="2074" w:type="dxa"/>
          </w:tcPr>
          <w:p w14:paraId="154B0972" w14:textId="46FCBCA8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34506D36" w14:textId="77777777" w:rsidTr="00321AB3">
        <w:trPr>
          <w:jc w:val="center"/>
        </w:trPr>
        <w:tc>
          <w:tcPr>
            <w:tcW w:w="1129" w:type="dxa"/>
          </w:tcPr>
          <w:p w14:paraId="185690C4" w14:textId="0C7A721C" w:rsidR="006112E9" w:rsidRDefault="006112E9" w:rsidP="006112E9">
            <w:pPr>
              <w:ind w:firstLine="0"/>
              <w:jc w:val="center"/>
            </w:pPr>
            <w:r>
              <w:t>7</w:t>
            </w:r>
          </w:p>
        </w:tc>
        <w:tc>
          <w:tcPr>
            <w:tcW w:w="3686" w:type="dxa"/>
          </w:tcPr>
          <w:p w14:paraId="4BFC6022" w14:textId="6D7B3375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การเก็บไท</w:t>
            </w:r>
            <w:proofErr w:type="spellStart"/>
            <w:r>
              <w:rPr>
                <w:rFonts w:hint="cs"/>
                <w:cs/>
              </w:rPr>
              <w:t>ม์</w:t>
            </w:r>
            <w:proofErr w:type="spellEnd"/>
            <w:r>
              <w:rPr>
                <w:rFonts w:hint="cs"/>
                <w:cs/>
              </w:rPr>
              <w:t xml:space="preserve">ไลน์ย้อนหลัง </w:t>
            </w:r>
            <w:r>
              <w:t xml:space="preserve">14 </w:t>
            </w:r>
            <w:r>
              <w:rPr>
                <w:rFonts w:hint="cs"/>
                <w:cs/>
              </w:rPr>
              <w:t>วัน</w:t>
            </w:r>
          </w:p>
        </w:tc>
        <w:tc>
          <w:tcPr>
            <w:tcW w:w="2074" w:type="dxa"/>
          </w:tcPr>
          <w:p w14:paraId="2C00C348" w14:textId="7092D562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106D56AC" w14:textId="77777777" w:rsidTr="00321AB3">
        <w:trPr>
          <w:jc w:val="center"/>
        </w:trPr>
        <w:tc>
          <w:tcPr>
            <w:tcW w:w="1129" w:type="dxa"/>
          </w:tcPr>
          <w:p w14:paraId="365F2891" w14:textId="2E25784F" w:rsidR="006112E9" w:rsidRDefault="006112E9" w:rsidP="006112E9">
            <w:pPr>
              <w:ind w:firstLine="0"/>
              <w:jc w:val="center"/>
            </w:pPr>
            <w:r>
              <w:t>8</w:t>
            </w:r>
          </w:p>
        </w:tc>
        <w:tc>
          <w:tcPr>
            <w:tcW w:w="3686" w:type="dxa"/>
          </w:tcPr>
          <w:p w14:paraId="7BA4261A" w14:textId="32943867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ขอเปลี่ยนสถานะกักตัวเป็นปกติ</w:t>
            </w:r>
          </w:p>
        </w:tc>
        <w:tc>
          <w:tcPr>
            <w:tcW w:w="2074" w:type="dxa"/>
          </w:tcPr>
          <w:p w14:paraId="6356B512" w14:textId="1139262E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6C1B0148" w14:textId="77777777" w:rsidTr="00321AB3">
        <w:trPr>
          <w:jc w:val="center"/>
        </w:trPr>
        <w:tc>
          <w:tcPr>
            <w:tcW w:w="1129" w:type="dxa"/>
          </w:tcPr>
          <w:p w14:paraId="3ADDADE2" w14:textId="0FD8BAAE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3686" w:type="dxa"/>
          </w:tcPr>
          <w:p w14:paraId="65648F71" w14:textId="587A6E47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ขอเปลี่ยนสถานะกักตัวเป็นติดเชื้อ</w:t>
            </w:r>
          </w:p>
        </w:tc>
        <w:tc>
          <w:tcPr>
            <w:tcW w:w="2074" w:type="dxa"/>
          </w:tcPr>
          <w:p w14:paraId="5DDFC1CF" w14:textId="6BE58324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6112E9" w14:paraId="03FEFCB2" w14:textId="77777777" w:rsidTr="00321AB3">
        <w:trPr>
          <w:jc w:val="center"/>
        </w:trPr>
        <w:tc>
          <w:tcPr>
            <w:tcW w:w="1129" w:type="dxa"/>
          </w:tcPr>
          <w:p w14:paraId="630D1440" w14:textId="711D551E" w:rsidR="006112E9" w:rsidRDefault="006112E9" w:rsidP="006112E9">
            <w:pPr>
              <w:ind w:firstLine="0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3686" w:type="dxa"/>
          </w:tcPr>
          <w:p w14:paraId="07CEC713" w14:textId="5EE4E4C0" w:rsidR="006112E9" w:rsidRDefault="006112E9" w:rsidP="006112E9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ขอความช่วยเหลือไปยังเจ้าหน้าที่</w:t>
            </w:r>
          </w:p>
        </w:tc>
        <w:tc>
          <w:tcPr>
            <w:tcW w:w="2074" w:type="dxa"/>
          </w:tcPr>
          <w:p w14:paraId="22B7E5FE" w14:textId="0E289084" w:rsidR="006112E9" w:rsidRPr="001414D8" w:rsidRDefault="006112E9" w:rsidP="006112E9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3CD50907" w14:textId="2CDADEDA" w:rsidR="00401B7C" w:rsidRDefault="00185A2F" w:rsidP="00185A2F">
      <w:pPr>
        <w:tabs>
          <w:tab w:val="left" w:pos="993"/>
        </w:tabs>
        <w:ind w:firstLine="0"/>
        <w:rPr>
          <w:cs/>
        </w:rPr>
      </w:pPr>
      <w:r>
        <w:rPr>
          <w:cs/>
        </w:rPr>
        <w:tab/>
      </w:r>
      <w:r>
        <w:rPr>
          <w:rFonts w:hint="cs"/>
          <w:cs/>
        </w:rPr>
        <w:t>จากตารางที่ 3-29 แสดงผล</w:t>
      </w:r>
      <w:r w:rsidR="00401B7C">
        <w:rPr>
          <w:rFonts w:hint="cs"/>
          <w:cs/>
        </w:rPr>
        <w:t>การ</w:t>
      </w:r>
      <w:r w:rsidR="004E57EB">
        <w:rPr>
          <w:rFonts w:hint="cs"/>
          <w:cs/>
        </w:rPr>
        <w:t xml:space="preserve">ทดสอบระบบติดเชื้อ </w:t>
      </w:r>
      <w:r w:rsidR="004E57EB" w:rsidRPr="004E57EB">
        <w:rPr>
          <w:cs/>
        </w:rPr>
        <w:t>การเข้าสู่หน้าแสดงข้อมูลและระบบขอเปลี่ยนสถานะและระบบขอความช่วยเหลือ</w:t>
      </w:r>
      <w:r w:rsidR="004E57EB">
        <w:rPr>
          <w:rFonts w:hint="cs"/>
          <w:cs/>
        </w:rPr>
        <w:t>และการเก็บไท</w:t>
      </w:r>
      <w:proofErr w:type="spellStart"/>
      <w:r w:rsidR="004E57EB">
        <w:rPr>
          <w:rFonts w:hint="cs"/>
          <w:cs/>
        </w:rPr>
        <w:t>ม์</w:t>
      </w:r>
      <w:proofErr w:type="spellEnd"/>
      <w:r w:rsidR="004E57EB">
        <w:rPr>
          <w:rFonts w:hint="cs"/>
          <w:cs/>
        </w:rPr>
        <w:t>ไลน์</w:t>
      </w:r>
      <w:r w:rsidR="004E57EB" w:rsidRPr="004E57EB">
        <w:rPr>
          <w:cs/>
        </w:rPr>
        <w:t>สามารถทำงานได้ครบถ้วนตามที่กำหนดไว้</w:t>
      </w:r>
    </w:p>
    <w:p w14:paraId="53C81BDF" w14:textId="5C6AD2FA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lastRenderedPageBreak/>
        <w:t>ระบบ</w:t>
      </w:r>
      <w:r w:rsidR="004E57EB">
        <w:rPr>
          <w:rFonts w:hint="cs"/>
          <w:cs/>
        </w:rPr>
        <w:t>จัดการการแจ้งเจือน</w:t>
      </w:r>
      <w:r w:rsidRPr="00D60F6C">
        <w:t xml:space="preserve"> </w:t>
      </w:r>
      <w:r>
        <w:rPr>
          <w:rFonts w:hint="cs"/>
          <w:cs/>
        </w:rPr>
        <w:t>จะยกตัวอย่าง</w:t>
      </w:r>
      <w:r w:rsidR="004E57EB">
        <w:rPr>
          <w:rFonts w:hint="cs"/>
          <w:cs/>
        </w:rPr>
        <w:t xml:space="preserve">การเปลี่ยนสถานะและขอความช่วยเหลือไปยังเจ้าหน้าที่ </w:t>
      </w:r>
      <w:r>
        <w:rPr>
          <w:rFonts w:hint="cs"/>
          <w:cs/>
        </w:rPr>
        <w:t>ได้ผลการทดสอบดังนี้</w:t>
      </w:r>
    </w:p>
    <w:p w14:paraId="3EE21B0B" w14:textId="514EA50A" w:rsidR="00401B7C" w:rsidRDefault="00401B7C" w:rsidP="00401B7C">
      <w:pPr>
        <w:pStyle w:val="9"/>
      </w:pPr>
      <w:bookmarkStart w:id="457" w:name="_Toc70514073"/>
      <w:bookmarkStart w:id="458" w:name="_Toc72235445"/>
      <w:r>
        <w:rPr>
          <w:rFonts w:hint="cs"/>
          <w:cs/>
        </w:rPr>
        <w:t>ทดสอบระบบจัดการ</w:t>
      </w:r>
      <w:bookmarkEnd w:id="457"/>
      <w:bookmarkEnd w:id="458"/>
      <w:r w:rsidR="004E57EB">
        <w:rPr>
          <w:rFonts w:hint="cs"/>
          <w:cs/>
        </w:rPr>
        <w:t>การแจ้งเตือน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01B7C" w14:paraId="41741418" w14:textId="77777777" w:rsidTr="00321AB3">
        <w:trPr>
          <w:jc w:val="center"/>
        </w:trPr>
        <w:tc>
          <w:tcPr>
            <w:tcW w:w="1129" w:type="dxa"/>
          </w:tcPr>
          <w:p w14:paraId="03345775" w14:textId="77777777" w:rsidR="00401B7C" w:rsidRDefault="00401B7C" w:rsidP="00321AB3">
            <w:pPr>
              <w:ind w:firstLine="0"/>
              <w:jc w:val="center"/>
            </w:pPr>
            <w:bookmarkStart w:id="459" w:name="_Hlk97806679"/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0A0BCA8C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01660254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401B7C" w14:paraId="32859EFD" w14:textId="77777777" w:rsidTr="00321AB3">
        <w:trPr>
          <w:jc w:val="center"/>
        </w:trPr>
        <w:tc>
          <w:tcPr>
            <w:tcW w:w="1129" w:type="dxa"/>
          </w:tcPr>
          <w:p w14:paraId="1D33A129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60BA6208" w14:textId="69CCC0F0" w:rsidR="00401B7C" w:rsidRDefault="004E57EB" w:rsidP="00321AB3">
            <w:pPr>
              <w:ind w:firstLine="0"/>
              <w:jc w:val="left"/>
            </w:pPr>
            <w:r>
              <w:rPr>
                <w:rFonts w:hint="cs"/>
                <w:cs/>
              </w:rPr>
              <w:t>แสดงการขอสถานะของนักศึกษา</w:t>
            </w:r>
          </w:p>
        </w:tc>
        <w:tc>
          <w:tcPr>
            <w:tcW w:w="2074" w:type="dxa"/>
          </w:tcPr>
          <w:p w14:paraId="694FB953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527068A0" w14:textId="77777777" w:rsidTr="00321AB3">
        <w:trPr>
          <w:jc w:val="center"/>
        </w:trPr>
        <w:tc>
          <w:tcPr>
            <w:tcW w:w="1129" w:type="dxa"/>
          </w:tcPr>
          <w:p w14:paraId="4B3110B9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686" w:type="dxa"/>
          </w:tcPr>
          <w:p w14:paraId="345B679E" w14:textId="52A6201E" w:rsidR="00401B7C" w:rsidRDefault="004E57EB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แสดงผลตรวจหรือรูปภาพของนักศึกษา</w:t>
            </w:r>
          </w:p>
        </w:tc>
        <w:tc>
          <w:tcPr>
            <w:tcW w:w="2074" w:type="dxa"/>
          </w:tcPr>
          <w:p w14:paraId="31A2ED25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62673DD6" w14:textId="77777777" w:rsidTr="00321AB3">
        <w:trPr>
          <w:jc w:val="center"/>
        </w:trPr>
        <w:tc>
          <w:tcPr>
            <w:tcW w:w="1129" w:type="dxa"/>
          </w:tcPr>
          <w:p w14:paraId="3D6AA734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3686" w:type="dxa"/>
          </w:tcPr>
          <w:p w14:paraId="3F9D5101" w14:textId="415AA1F1" w:rsidR="00401B7C" w:rsidRDefault="004E57EB" w:rsidP="00321AB3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แสดงการขอความช่วยเหลือ</w:t>
            </w:r>
          </w:p>
        </w:tc>
        <w:tc>
          <w:tcPr>
            <w:tcW w:w="2074" w:type="dxa"/>
          </w:tcPr>
          <w:p w14:paraId="11396869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bookmarkEnd w:id="459"/>
    <w:p w14:paraId="2C13BBC5" w14:textId="77777777" w:rsidR="00185A2F" w:rsidRDefault="00401B7C" w:rsidP="00401B7C">
      <w:pPr>
        <w:tabs>
          <w:tab w:val="left" w:pos="993"/>
        </w:tabs>
      </w:pPr>
      <w:r>
        <w:rPr>
          <w:cs/>
        </w:rPr>
        <w:tab/>
      </w:r>
    </w:p>
    <w:p w14:paraId="493CCF2D" w14:textId="1B39E7D3" w:rsidR="00401B7C" w:rsidRDefault="00185A2F" w:rsidP="00401B7C">
      <w:pPr>
        <w:tabs>
          <w:tab w:val="left" w:pos="993"/>
        </w:tabs>
      </w:pPr>
      <w:r>
        <w:rPr>
          <w:cs/>
        </w:rPr>
        <w:tab/>
      </w:r>
      <w:r>
        <w:rPr>
          <w:rFonts w:hint="cs"/>
          <w:cs/>
        </w:rPr>
        <w:t>จากตารางที่ 3-30 แสดงผล</w:t>
      </w:r>
      <w:r w:rsidR="00401B7C">
        <w:rPr>
          <w:rFonts w:hint="cs"/>
          <w:cs/>
        </w:rPr>
        <w:t>การทดสอบระบบจัดการ</w:t>
      </w:r>
      <w:r w:rsidR="004E57EB">
        <w:rPr>
          <w:rFonts w:hint="cs"/>
          <w:cs/>
        </w:rPr>
        <w:t>การแจ้งเตือน</w:t>
      </w:r>
      <w:r w:rsidR="00401B7C">
        <w:rPr>
          <w:rFonts w:hint="cs"/>
          <w:cs/>
        </w:rPr>
        <w:t>พบว่า การเข้าสู่หน้าแสดงผลต่าง ๆ สามารถทำงานได้ปกติ และ สามารถทำงานได้ตามที่ออกแบบไว้ครบถ้วน</w:t>
      </w:r>
    </w:p>
    <w:p w14:paraId="3CE4C8DD" w14:textId="582D6D6A" w:rsidR="00401B7C" w:rsidRDefault="00401B7C" w:rsidP="00401B7C">
      <w:pPr>
        <w:pStyle w:val="4"/>
        <w:ind w:left="0" w:firstLine="993"/>
      </w:pPr>
      <w:r>
        <w:rPr>
          <w:rFonts w:hint="cs"/>
          <w:cs/>
        </w:rPr>
        <w:t>ระบบกา</w:t>
      </w:r>
      <w:r w:rsidR="004E57EB">
        <w:rPr>
          <w:rFonts w:hint="cs"/>
          <w:cs/>
        </w:rPr>
        <w:t>รตรวจสอบ</w:t>
      </w:r>
      <w:r w:rsidR="004E57EB">
        <w:t>-</w:t>
      </w:r>
      <w:r w:rsidR="004E57EB">
        <w:rPr>
          <w:rFonts w:hint="cs"/>
          <w:cs/>
        </w:rPr>
        <w:t>ปรับปรุงข้อมูล</w:t>
      </w:r>
      <w:r>
        <w:rPr>
          <w:rFonts w:hint="cs"/>
          <w:cs/>
        </w:rPr>
        <w:t xml:space="preserve"> จะยกตัวอ</w:t>
      </w:r>
      <w:r w:rsidR="0032764C">
        <w:rPr>
          <w:rFonts w:hint="cs"/>
          <w:cs/>
        </w:rPr>
        <w:t>ย่างการขอเปลี่ยนสถานะจากนักศึกษา</w:t>
      </w:r>
      <w:r>
        <w:rPr>
          <w:rFonts w:hint="cs"/>
          <w:cs/>
        </w:rPr>
        <w:t>ได้ผลการทดสอบดังนี้</w:t>
      </w:r>
    </w:p>
    <w:p w14:paraId="2FFAA61F" w14:textId="6E0989DB" w:rsidR="00401B7C" w:rsidRDefault="00401B7C" w:rsidP="00401B7C">
      <w:pPr>
        <w:pStyle w:val="9"/>
      </w:pPr>
      <w:bookmarkStart w:id="460" w:name="_Toc70514074"/>
      <w:bookmarkStart w:id="461" w:name="_Toc72235446"/>
      <w:r>
        <w:rPr>
          <w:rFonts w:hint="cs"/>
          <w:cs/>
        </w:rPr>
        <w:t>ทดสอบระบบ</w:t>
      </w:r>
      <w:bookmarkEnd w:id="460"/>
      <w:bookmarkEnd w:id="461"/>
      <w:r w:rsidR="0032764C">
        <w:rPr>
          <w:rFonts w:hint="cs"/>
          <w:cs/>
        </w:rPr>
        <w:t>ตรวจสอบ</w:t>
      </w:r>
      <w:r w:rsidR="0032764C">
        <w:t>-</w:t>
      </w:r>
      <w:r w:rsidR="0032764C">
        <w:rPr>
          <w:rFonts w:hint="cs"/>
          <w:cs/>
        </w:rPr>
        <w:t>ปรับปรุงข้อมูล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01B7C" w14:paraId="48A13658" w14:textId="77777777" w:rsidTr="00321AB3">
        <w:trPr>
          <w:jc w:val="center"/>
        </w:trPr>
        <w:tc>
          <w:tcPr>
            <w:tcW w:w="1129" w:type="dxa"/>
          </w:tcPr>
          <w:p w14:paraId="3DC3B2F4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17B4FD41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15646C73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401B7C" w14:paraId="39EF283F" w14:textId="77777777" w:rsidTr="00321AB3">
        <w:trPr>
          <w:jc w:val="center"/>
        </w:trPr>
        <w:tc>
          <w:tcPr>
            <w:tcW w:w="1129" w:type="dxa"/>
          </w:tcPr>
          <w:p w14:paraId="6BAE9B24" w14:textId="77777777" w:rsidR="00401B7C" w:rsidRDefault="00401B7C" w:rsidP="00321AB3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2482B7BB" w14:textId="220D7AF8" w:rsidR="00401B7C" w:rsidRDefault="0032764C" w:rsidP="00321AB3">
            <w:pPr>
              <w:ind w:firstLine="0"/>
              <w:jc w:val="left"/>
            </w:pPr>
            <w:r w:rsidRPr="00830410">
              <w:rPr>
                <w:cs/>
              </w:rPr>
              <w:t>เปลี่ยนสถานะปกติเป็นสถานะกักตัว</w:t>
            </w:r>
          </w:p>
        </w:tc>
        <w:tc>
          <w:tcPr>
            <w:tcW w:w="2074" w:type="dxa"/>
          </w:tcPr>
          <w:p w14:paraId="45CF39F4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5E99ED49" w14:textId="77777777" w:rsidTr="00321AB3">
        <w:trPr>
          <w:jc w:val="center"/>
        </w:trPr>
        <w:tc>
          <w:tcPr>
            <w:tcW w:w="1129" w:type="dxa"/>
          </w:tcPr>
          <w:p w14:paraId="26E7D43A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686" w:type="dxa"/>
          </w:tcPr>
          <w:p w14:paraId="26C578A8" w14:textId="4F907D6D" w:rsidR="00401B7C" w:rsidRDefault="0032764C" w:rsidP="00321AB3">
            <w:pPr>
              <w:ind w:firstLine="0"/>
              <w:jc w:val="left"/>
              <w:rPr>
                <w:cs/>
              </w:rPr>
            </w:pPr>
            <w:r w:rsidRPr="00830410">
              <w:rPr>
                <w:cs/>
              </w:rPr>
              <w:t>เปลี่ยนสถานะปกติเป็นสถานะติดเชื้อ</w:t>
            </w:r>
          </w:p>
        </w:tc>
        <w:tc>
          <w:tcPr>
            <w:tcW w:w="2074" w:type="dxa"/>
          </w:tcPr>
          <w:p w14:paraId="00B298BB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014AA867" w14:textId="77777777" w:rsidTr="00321AB3">
        <w:trPr>
          <w:jc w:val="center"/>
        </w:trPr>
        <w:tc>
          <w:tcPr>
            <w:tcW w:w="1129" w:type="dxa"/>
          </w:tcPr>
          <w:p w14:paraId="523101EE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3686" w:type="dxa"/>
          </w:tcPr>
          <w:p w14:paraId="3D23E8CB" w14:textId="2712C28E" w:rsidR="00401B7C" w:rsidRDefault="0032764C" w:rsidP="00321AB3">
            <w:pPr>
              <w:ind w:firstLine="0"/>
              <w:jc w:val="left"/>
              <w:rPr>
                <w:cs/>
              </w:rPr>
            </w:pPr>
            <w:r w:rsidRPr="00830410">
              <w:rPr>
                <w:cs/>
              </w:rPr>
              <w:t>เปลี่ยนสถานะกักตัวเป็นสถานะติดเชื้อ</w:t>
            </w:r>
          </w:p>
        </w:tc>
        <w:tc>
          <w:tcPr>
            <w:tcW w:w="2074" w:type="dxa"/>
          </w:tcPr>
          <w:p w14:paraId="25A68BB7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4A37E45C" w14:textId="77777777" w:rsidTr="00321AB3">
        <w:trPr>
          <w:jc w:val="center"/>
        </w:trPr>
        <w:tc>
          <w:tcPr>
            <w:tcW w:w="1129" w:type="dxa"/>
          </w:tcPr>
          <w:p w14:paraId="282B1E62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3686" w:type="dxa"/>
          </w:tcPr>
          <w:p w14:paraId="19395A77" w14:textId="63D3C505" w:rsidR="00401B7C" w:rsidRDefault="0032764C" w:rsidP="00321AB3">
            <w:pPr>
              <w:ind w:firstLine="0"/>
              <w:jc w:val="left"/>
              <w:rPr>
                <w:cs/>
              </w:rPr>
            </w:pPr>
            <w:r w:rsidRPr="0032764C">
              <w:rPr>
                <w:cs/>
              </w:rPr>
              <w:t>เปลี่ยนสถานะกักตัวเป็นสถานะ</w:t>
            </w:r>
            <w:r>
              <w:rPr>
                <w:rFonts w:hint="cs"/>
                <w:cs/>
              </w:rPr>
              <w:t>รักษาหายแล้ว</w:t>
            </w:r>
          </w:p>
        </w:tc>
        <w:tc>
          <w:tcPr>
            <w:tcW w:w="2074" w:type="dxa"/>
          </w:tcPr>
          <w:p w14:paraId="4850436F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4AF4D546" w14:textId="77777777" w:rsidTr="00321AB3">
        <w:trPr>
          <w:jc w:val="center"/>
        </w:trPr>
        <w:tc>
          <w:tcPr>
            <w:tcW w:w="1129" w:type="dxa"/>
          </w:tcPr>
          <w:p w14:paraId="5D407649" w14:textId="77777777" w:rsidR="00401B7C" w:rsidRDefault="00401B7C" w:rsidP="00321AB3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3686" w:type="dxa"/>
          </w:tcPr>
          <w:p w14:paraId="0D06B8B2" w14:textId="43516FAA" w:rsidR="00401B7C" w:rsidRDefault="0032764C" w:rsidP="00321AB3">
            <w:pPr>
              <w:ind w:firstLine="0"/>
              <w:jc w:val="left"/>
              <w:rPr>
                <w:cs/>
              </w:rPr>
            </w:pPr>
            <w:r w:rsidRPr="00830410">
              <w:rPr>
                <w:cs/>
              </w:rPr>
              <w:t>เปลี่ยนสถานะติดเชื้อเป็นสถานะกำลังรักษา</w:t>
            </w:r>
          </w:p>
        </w:tc>
        <w:tc>
          <w:tcPr>
            <w:tcW w:w="2074" w:type="dxa"/>
          </w:tcPr>
          <w:p w14:paraId="55E846E6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01B7C" w14:paraId="71BBDAE6" w14:textId="77777777" w:rsidTr="00321AB3">
        <w:trPr>
          <w:jc w:val="center"/>
        </w:trPr>
        <w:tc>
          <w:tcPr>
            <w:tcW w:w="1129" w:type="dxa"/>
          </w:tcPr>
          <w:p w14:paraId="2DA6B19A" w14:textId="77777777" w:rsidR="00401B7C" w:rsidRDefault="00401B7C" w:rsidP="00321AB3">
            <w:pPr>
              <w:ind w:firstLine="0"/>
              <w:jc w:val="center"/>
            </w:pPr>
            <w:r>
              <w:t>6</w:t>
            </w:r>
          </w:p>
        </w:tc>
        <w:tc>
          <w:tcPr>
            <w:tcW w:w="3686" w:type="dxa"/>
          </w:tcPr>
          <w:p w14:paraId="6EF82C3F" w14:textId="3C3087BF" w:rsidR="00401B7C" w:rsidRDefault="0032764C" w:rsidP="00321AB3">
            <w:pPr>
              <w:ind w:firstLine="0"/>
              <w:jc w:val="left"/>
              <w:rPr>
                <w:cs/>
              </w:rPr>
            </w:pPr>
            <w:r w:rsidRPr="00830410">
              <w:rPr>
                <w:cs/>
              </w:rPr>
              <w:t>เปลี่ยนสถานะกำลังรักษาเป็นสถานะรักษาหายแล้ว</w:t>
            </w:r>
          </w:p>
        </w:tc>
        <w:tc>
          <w:tcPr>
            <w:tcW w:w="2074" w:type="dxa"/>
          </w:tcPr>
          <w:p w14:paraId="41C65BC8" w14:textId="77777777" w:rsidR="00401B7C" w:rsidRDefault="00401B7C" w:rsidP="00321AB3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77A4157C" w14:textId="77777777" w:rsidR="00185A2F" w:rsidRDefault="00401B7C" w:rsidP="00401B7C">
      <w:pPr>
        <w:tabs>
          <w:tab w:val="left" w:pos="993"/>
        </w:tabs>
        <w:ind w:firstLine="0"/>
      </w:pPr>
      <w:r>
        <w:rPr>
          <w:cs/>
        </w:rPr>
        <w:tab/>
      </w:r>
    </w:p>
    <w:p w14:paraId="4EC9A230" w14:textId="45B0E1DB" w:rsidR="00401B7C" w:rsidRDefault="00185A2F" w:rsidP="00401B7C">
      <w:pPr>
        <w:tabs>
          <w:tab w:val="left" w:pos="993"/>
        </w:tabs>
        <w:ind w:firstLine="0"/>
      </w:pPr>
      <w:r>
        <w:rPr>
          <w:cs/>
        </w:rPr>
        <w:tab/>
      </w:r>
      <w:r>
        <w:rPr>
          <w:rFonts w:hint="cs"/>
          <w:cs/>
        </w:rPr>
        <w:t>จากตารางที่ 3-31 แสดงผล</w:t>
      </w:r>
      <w:r w:rsidR="00401B7C">
        <w:rPr>
          <w:rFonts w:hint="cs"/>
          <w:cs/>
        </w:rPr>
        <w:t>การทดสอบ</w:t>
      </w:r>
      <w:r w:rsidR="0032764C">
        <w:rPr>
          <w:rFonts w:hint="cs"/>
          <w:cs/>
        </w:rPr>
        <w:t>ระบบตรวจสอบ</w:t>
      </w:r>
      <w:r w:rsidR="0032764C">
        <w:t>-</w:t>
      </w:r>
      <w:r w:rsidR="0032764C">
        <w:rPr>
          <w:rFonts w:hint="cs"/>
          <w:cs/>
        </w:rPr>
        <w:t>ปรับปรุงข้อมูล</w:t>
      </w:r>
      <w:r w:rsidR="00401B7C">
        <w:rPr>
          <w:rFonts w:hint="cs"/>
          <w:cs/>
        </w:rPr>
        <w:t>พบว่า การ</w:t>
      </w:r>
      <w:r w:rsidR="0032764C">
        <w:rPr>
          <w:rFonts w:hint="cs"/>
          <w:cs/>
        </w:rPr>
        <w:t>ยืนยันการเปลี่ยนสถานะ</w:t>
      </w:r>
      <w:r w:rsidR="00401B7C">
        <w:rPr>
          <w:rFonts w:hint="cs"/>
          <w:cs/>
        </w:rPr>
        <w:t xml:space="preserve"> สามารถทำงานได้ตามที่ออกแบบไว้</w:t>
      </w:r>
    </w:p>
    <w:p w14:paraId="6E17F6A2" w14:textId="2F3B49A8" w:rsidR="0032764C" w:rsidRDefault="0032764C" w:rsidP="0032764C">
      <w:pPr>
        <w:pStyle w:val="4"/>
      </w:pPr>
      <w:r>
        <w:rPr>
          <w:rFonts w:hint="cs"/>
          <w:cs/>
        </w:rPr>
        <w:lastRenderedPageBreak/>
        <w:t>ระบบการเข้าถึงข้อมูลนักศึกษา จะยกตัวอย่างการติดต่อเจ้าหน้าที่และการแก้ไขข้อมูลส่วนตัว</w:t>
      </w:r>
    </w:p>
    <w:p w14:paraId="10856B5B" w14:textId="17E668D3" w:rsidR="0032764C" w:rsidRDefault="0032764C" w:rsidP="0032764C">
      <w:pPr>
        <w:pStyle w:val="9"/>
      </w:pPr>
      <w:r>
        <w:rPr>
          <w:rFonts w:hint="cs"/>
          <w:cs/>
        </w:rPr>
        <w:t>ทดสอบระบบการเข้าถึงข้อมูลนักศึกษา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32764C" w14:paraId="371A0B7E" w14:textId="77777777" w:rsidTr="00EF2F60">
        <w:trPr>
          <w:jc w:val="center"/>
        </w:trPr>
        <w:tc>
          <w:tcPr>
            <w:tcW w:w="1129" w:type="dxa"/>
          </w:tcPr>
          <w:p w14:paraId="0554D22C" w14:textId="77777777" w:rsidR="0032764C" w:rsidRDefault="0032764C" w:rsidP="00EF2F60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220F98E9" w14:textId="77777777" w:rsidR="0032764C" w:rsidRDefault="0032764C" w:rsidP="00EF2F60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4B69DB97" w14:textId="77777777" w:rsidR="0032764C" w:rsidRDefault="0032764C" w:rsidP="00EF2F60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32764C" w14:paraId="74D3E7BE" w14:textId="77777777" w:rsidTr="00EF2F60">
        <w:trPr>
          <w:jc w:val="center"/>
        </w:trPr>
        <w:tc>
          <w:tcPr>
            <w:tcW w:w="1129" w:type="dxa"/>
          </w:tcPr>
          <w:p w14:paraId="7D37C03B" w14:textId="77777777" w:rsidR="0032764C" w:rsidRDefault="0032764C" w:rsidP="00EF2F60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5ED68102" w14:textId="021A87B6" w:rsidR="0032764C" w:rsidRDefault="0032764C" w:rsidP="00EF2F60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</w:t>
            </w:r>
            <w:r w:rsidR="00330FA8">
              <w:rPr>
                <w:rFonts w:hint="cs"/>
                <w:cs/>
              </w:rPr>
              <w:t>กด</w:t>
            </w:r>
            <w:r>
              <w:rPr>
                <w:rFonts w:hint="cs"/>
                <w:cs/>
              </w:rPr>
              <w:t>เบอร์เจ้าหน้าที่ไปยังหน้ามือถือ</w:t>
            </w:r>
          </w:p>
        </w:tc>
        <w:tc>
          <w:tcPr>
            <w:tcW w:w="2074" w:type="dxa"/>
          </w:tcPr>
          <w:p w14:paraId="66200104" w14:textId="77777777" w:rsidR="0032764C" w:rsidRDefault="0032764C" w:rsidP="00EF2F60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32764C" w14:paraId="79DD50D0" w14:textId="77777777" w:rsidTr="00EF2F60">
        <w:trPr>
          <w:jc w:val="center"/>
        </w:trPr>
        <w:tc>
          <w:tcPr>
            <w:tcW w:w="1129" w:type="dxa"/>
          </w:tcPr>
          <w:p w14:paraId="006E5671" w14:textId="77777777" w:rsidR="0032764C" w:rsidRDefault="0032764C" w:rsidP="00EF2F60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686" w:type="dxa"/>
          </w:tcPr>
          <w:p w14:paraId="23F6EE9D" w14:textId="2D592796" w:rsidR="0032764C" w:rsidRDefault="0032764C" w:rsidP="00EF2F60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การเพิ่มเจ้าหน้าที่โดยการใช้ไอดีไลน์</w:t>
            </w:r>
          </w:p>
        </w:tc>
        <w:tc>
          <w:tcPr>
            <w:tcW w:w="2074" w:type="dxa"/>
          </w:tcPr>
          <w:p w14:paraId="532CD467" w14:textId="77777777" w:rsidR="0032764C" w:rsidRDefault="0032764C" w:rsidP="00EF2F60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32764C" w14:paraId="1DD40DB6" w14:textId="77777777" w:rsidTr="00EF2F60">
        <w:trPr>
          <w:jc w:val="center"/>
        </w:trPr>
        <w:tc>
          <w:tcPr>
            <w:tcW w:w="1129" w:type="dxa"/>
          </w:tcPr>
          <w:p w14:paraId="3A72388B" w14:textId="77777777" w:rsidR="0032764C" w:rsidRDefault="0032764C" w:rsidP="00EF2F60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3686" w:type="dxa"/>
          </w:tcPr>
          <w:p w14:paraId="4AF00570" w14:textId="0E794EE9" w:rsidR="0032764C" w:rsidRDefault="0032764C" w:rsidP="00EF2F60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แก้ไขข้อมูลส่วนตัว</w:t>
            </w:r>
          </w:p>
        </w:tc>
        <w:tc>
          <w:tcPr>
            <w:tcW w:w="2074" w:type="dxa"/>
          </w:tcPr>
          <w:p w14:paraId="750D6477" w14:textId="77777777" w:rsidR="0032764C" w:rsidRDefault="0032764C" w:rsidP="00EF2F60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32764C" w14:paraId="136AD4FF" w14:textId="77777777" w:rsidTr="00EF2F60">
        <w:trPr>
          <w:jc w:val="center"/>
        </w:trPr>
        <w:tc>
          <w:tcPr>
            <w:tcW w:w="1129" w:type="dxa"/>
          </w:tcPr>
          <w:p w14:paraId="6B1EC8EB" w14:textId="77777777" w:rsidR="0032764C" w:rsidRDefault="0032764C" w:rsidP="00EF2F60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3686" w:type="dxa"/>
          </w:tcPr>
          <w:p w14:paraId="170EDC5B" w14:textId="790C5AE9" w:rsidR="0032764C" w:rsidRDefault="0032764C" w:rsidP="00EF2F60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บันทึกข้อมูลส่วนตัวจากการแก้ไข</w:t>
            </w:r>
          </w:p>
        </w:tc>
        <w:tc>
          <w:tcPr>
            <w:tcW w:w="2074" w:type="dxa"/>
          </w:tcPr>
          <w:p w14:paraId="302841A3" w14:textId="255BF8F9" w:rsidR="0032764C" w:rsidRDefault="0032764C" w:rsidP="00EF2F60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7D501C26" w14:textId="4E834001" w:rsidR="0032764C" w:rsidRDefault="0032764C" w:rsidP="0032764C">
      <w:pPr>
        <w:ind w:left="576" w:firstLine="720"/>
      </w:pPr>
      <w:r>
        <w:rPr>
          <w:rFonts w:hint="cs"/>
          <w:cs/>
        </w:rPr>
        <w:t>จากตารางที่ 3-31 แสดงผลการทดสอบ</w:t>
      </w:r>
      <w:r w:rsidRPr="0032764C">
        <w:rPr>
          <w:cs/>
        </w:rPr>
        <w:t>ระบบการเข้าถึงข้อมูลนักศึกษา</w:t>
      </w:r>
      <w:r>
        <w:rPr>
          <w:rFonts w:hint="cs"/>
          <w:cs/>
        </w:rPr>
        <w:t>พบว่า</w:t>
      </w:r>
      <w:r w:rsidR="00330FA8">
        <w:rPr>
          <w:rFonts w:hint="cs"/>
          <w:cs/>
        </w:rPr>
        <w:t xml:space="preserve"> การติดต่อเจ้าหน้าที่</w:t>
      </w:r>
      <w:r>
        <w:rPr>
          <w:rFonts w:hint="cs"/>
          <w:cs/>
        </w:rPr>
        <w:t xml:space="preserve"> </w:t>
      </w:r>
      <w:r w:rsidR="00330FA8">
        <w:rPr>
          <w:rFonts w:hint="cs"/>
          <w:cs/>
        </w:rPr>
        <w:t>และแก้ไขข้อมูลส่วนตัว</w:t>
      </w:r>
      <w:r>
        <w:rPr>
          <w:rFonts w:hint="cs"/>
          <w:cs/>
        </w:rPr>
        <w:t xml:space="preserve"> สามารถทำงานได้ตามที่ออกแบบไว้</w:t>
      </w:r>
    </w:p>
    <w:p w14:paraId="71E7D4DE" w14:textId="247D117C" w:rsidR="00330FA8" w:rsidRDefault="00330FA8" w:rsidP="00330FA8">
      <w:pPr>
        <w:pStyle w:val="4"/>
      </w:pPr>
      <w:r>
        <w:rPr>
          <w:rFonts w:hint="cs"/>
          <w:cs/>
        </w:rPr>
        <w:t>ระบบการเข้าถึงข้อมูลเจ้าหน้าที่ จะยกตัวอย่างการเพิ่ม ลบ แก้ไข ข้อมูลคู่มือโควิด คู่มือกักตัว ประชาสัมพันธ์ และข้อมูลส่วนตัวของเจ้าหน้าที่</w:t>
      </w:r>
    </w:p>
    <w:p w14:paraId="65DE42C8" w14:textId="75439B20" w:rsidR="00330FA8" w:rsidRDefault="00330FA8" w:rsidP="00330FA8">
      <w:pPr>
        <w:pStyle w:val="9"/>
      </w:pPr>
      <w:r>
        <w:rPr>
          <w:rFonts w:hint="cs"/>
          <w:cs/>
        </w:rPr>
        <w:t>ทดสอบระบบการเข้าถึงข้อมูลเจ้าหน้าที่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3686"/>
        <w:gridCol w:w="2074"/>
      </w:tblGrid>
      <w:tr w:rsidR="004C289D" w14:paraId="27B34DDA" w14:textId="77777777" w:rsidTr="004F0734">
        <w:trPr>
          <w:jc w:val="center"/>
        </w:trPr>
        <w:tc>
          <w:tcPr>
            <w:tcW w:w="1129" w:type="dxa"/>
          </w:tcPr>
          <w:p w14:paraId="0237D0E6" w14:textId="77777777" w:rsidR="004C289D" w:rsidRDefault="004C289D" w:rsidP="004F0734">
            <w:pPr>
              <w:ind w:firstLine="0"/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3686" w:type="dxa"/>
          </w:tcPr>
          <w:p w14:paraId="3255C586" w14:textId="77777777" w:rsidR="004C289D" w:rsidRDefault="004C289D" w:rsidP="004F0734">
            <w:pPr>
              <w:ind w:firstLine="0"/>
              <w:jc w:val="center"/>
            </w:pPr>
            <w:r>
              <w:rPr>
                <w:rFonts w:hint="cs"/>
                <w:cs/>
              </w:rPr>
              <w:t>รายการทดสอบ</w:t>
            </w:r>
          </w:p>
        </w:tc>
        <w:tc>
          <w:tcPr>
            <w:tcW w:w="2074" w:type="dxa"/>
          </w:tcPr>
          <w:p w14:paraId="1F87617A" w14:textId="77777777" w:rsidR="004C289D" w:rsidRDefault="004C289D" w:rsidP="004F0734">
            <w:pPr>
              <w:ind w:firstLine="0"/>
              <w:jc w:val="center"/>
            </w:pPr>
            <w:r>
              <w:rPr>
                <w:rFonts w:hint="cs"/>
                <w:cs/>
              </w:rPr>
              <w:t>การทำงานของระบบ</w:t>
            </w:r>
          </w:p>
        </w:tc>
      </w:tr>
      <w:tr w:rsidR="004C289D" w14:paraId="0B8C27F0" w14:textId="77777777" w:rsidTr="004F0734">
        <w:trPr>
          <w:jc w:val="center"/>
        </w:trPr>
        <w:tc>
          <w:tcPr>
            <w:tcW w:w="1129" w:type="dxa"/>
          </w:tcPr>
          <w:p w14:paraId="24BE7771" w14:textId="77777777" w:rsidR="004C289D" w:rsidRDefault="004C289D" w:rsidP="004F0734">
            <w:pPr>
              <w:ind w:firstLine="0"/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3686" w:type="dxa"/>
          </w:tcPr>
          <w:p w14:paraId="39F8FC53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เพิ่มคู่มือโควิด คู่มือกักตัว ประชาสัมพันธ์</w:t>
            </w:r>
          </w:p>
        </w:tc>
        <w:tc>
          <w:tcPr>
            <w:tcW w:w="2074" w:type="dxa"/>
          </w:tcPr>
          <w:p w14:paraId="1FF4C090" w14:textId="77777777" w:rsidR="004C289D" w:rsidRDefault="004C289D" w:rsidP="004F0734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4E91D9E9" w14:textId="77777777" w:rsidTr="004F0734">
        <w:trPr>
          <w:jc w:val="center"/>
        </w:trPr>
        <w:tc>
          <w:tcPr>
            <w:tcW w:w="1129" w:type="dxa"/>
          </w:tcPr>
          <w:p w14:paraId="1AE4CA94" w14:textId="77777777" w:rsidR="004C289D" w:rsidRDefault="004C289D" w:rsidP="004F0734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3686" w:type="dxa"/>
          </w:tcPr>
          <w:p w14:paraId="563C3F92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ลบคู่มือโควิด คู่มือกักตัว ประชาสัมพันธ์</w:t>
            </w:r>
          </w:p>
        </w:tc>
        <w:tc>
          <w:tcPr>
            <w:tcW w:w="2074" w:type="dxa"/>
          </w:tcPr>
          <w:p w14:paraId="605F9988" w14:textId="77777777" w:rsidR="004C289D" w:rsidRDefault="004C289D" w:rsidP="004F0734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569531BB" w14:textId="77777777" w:rsidTr="004F0734">
        <w:trPr>
          <w:jc w:val="center"/>
        </w:trPr>
        <w:tc>
          <w:tcPr>
            <w:tcW w:w="1129" w:type="dxa"/>
          </w:tcPr>
          <w:p w14:paraId="4C61A1E0" w14:textId="77777777" w:rsidR="004C289D" w:rsidRDefault="004C289D" w:rsidP="004F0734">
            <w:pPr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3686" w:type="dxa"/>
          </w:tcPr>
          <w:p w14:paraId="588BED3C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เพิ่มช่องทางการติดต่อ สายด่วน</w:t>
            </w:r>
          </w:p>
        </w:tc>
        <w:tc>
          <w:tcPr>
            <w:tcW w:w="2074" w:type="dxa"/>
          </w:tcPr>
          <w:p w14:paraId="0B18EEFE" w14:textId="77777777" w:rsidR="004C289D" w:rsidRDefault="004C289D" w:rsidP="004F0734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2D2AAFF7" w14:textId="77777777" w:rsidTr="004F0734">
        <w:trPr>
          <w:jc w:val="center"/>
        </w:trPr>
        <w:tc>
          <w:tcPr>
            <w:tcW w:w="1129" w:type="dxa"/>
          </w:tcPr>
          <w:p w14:paraId="34A1BA43" w14:textId="77777777" w:rsidR="004C289D" w:rsidRDefault="004C289D" w:rsidP="004F0734">
            <w:pPr>
              <w:ind w:firstLine="0"/>
              <w:jc w:val="center"/>
            </w:pPr>
            <w:r>
              <w:t>4</w:t>
            </w:r>
          </w:p>
        </w:tc>
        <w:tc>
          <w:tcPr>
            <w:tcW w:w="3686" w:type="dxa"/>
          </w:tcPr>
          <w:p w14:paraId="3B736253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ลบช่องทางการติดต่อ สายด่วน</w:t>
            </w:r>
          </w:p>
        </w:tc>
        <w:tc>
          <w:tcPr>
            <w:tcW w:w="2074" w:type="dxa"/>
          </w:tcPr>
          <w:p w14:paraId="548FD6A7" w14:textId="77777777" w:rsidR="004C289D" w:rsidRPr="00330FA8" w:rsidRDefault="004C289D" w:rsidP="004F0734">
            <w:pPr>
              <w:ind w:firstLine="0"/>
              <w:jc w:val="center"/>
              <w:rPr>
                <w:rFonts w:ascii="Segoe UI Symbol" w:hAnsi="Segoe UI Symbol" w:cstheme="minorBidi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6F8A09E1" w14:textId="77777777" w:rsidTr="004F0734">
        <w:trPr>
          <w:jc w:val="center"/>
        </w:trPr>
        <w:tc>
          <w:tcPr>
            <w:tcW w:w="1129" w:type="dxa"/>
          </w:tcPr>
          <w:p w14:paraId="59AD74C4" w14:textId="77777777" w:rsidR="004C289D" w:rsidRDefault="004C289D" w:rsidP="004F0734">
            <w:pPr>
              <w:ind w:firstLine="0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3686" w:type="dxa"/>
          </w:tcPr>
          <w:p w14:paraId="6E655B77" w14:textId="77777777" w:rsidR="004C289D" w:rsidRDefault="004C289D" w:rsidP="004F0734">
            <w:pPr>
              <w:ind w:firstLine="0"/>
              <w:jc w:val="left"/>
            </w:pPr>
            <w:r>
              <w:rPr>
                <w:rFonts w:hint="cs"/>
                <w:cs/>
              </w:rPr>
              <w:t>แก้ไขช่องทางการติดต่อ สายด่วน</w:t>
            </w:r>
          </w:p>
        </w:tc>
        <w:tc>
          <w:tcPr>
            <w:tcW w:w="2074" w:type="dxa"/>
          </w:tcPr>
          <w:p w14:paraId="4172E362" w14:textId="77777777" w:rsidR="004C289D" w:rsidRPr="001414D8" w:rsidRDefault="004C289D" w:rsidP="004F0734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57F62272" w14:textId="77777777" w:rsidTr="004F0734">
        <w:trPr>
          <w:jc w:val="center"/>
        </w:trPr>
        <w:tc>
          <w:tcPr>
            <w:tcW w:w="1129" w:type="dxa"/>
          </w:tcPr>
          <w:p w14:paraId="1DA9F06E" w14:textId="77777777" w:rsidR="004C289D" w:rsidRDefault="004C289D" w:rsidP="004F0734">
            <w:pPr>
              <w:ind w:firstLine="0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3686" w:type="dxa"/>
          </w:tcPr>
          <w:p w14:paraId="1B7970D3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แก้ไขข้อมูลส่วนตัว</w:t>
            </w:r>
          </w:p>
        </w:tc>
        <w:tc>
          <w:tcPr>
            <w:tcW w:w="2074" w:type="dxa"/>
          </w:tcPr>
          <w:p w14:paraId="1CE9FF5C" w14:textId="77777777" w:rsidR="004C289D" w:rsidRPr="001414D8" w:rsidRDefault="004C289D" w:rsidP="004F0734">
            <w:pPr>
              <w:ind w:firstLine="0"/>
              <w:jc w:val="center"/>
              <w:rPr>
                <w:rFonts w:ascii="Segoe UI Symbol" w:hAnsi="Segoe UI Symbol" w:cs="Segoe UI Symbol"/>
                <w:cs/>
              </w:rPr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  <w:tr w:rsidR="004C289D" w14:paraId="58367E04" w14:textId="77777777" w:rsidTr="004F0734">
        <w:trPr>
          <w:jc w:val="center"/>
        </w:trPr>
        <w:tc>
          <w:tcPr>
            <w:tcW w:w="1129" w:type="dxa"/>
          </w:tcPr>
          <w:p w14:paraId="189447D5" w14:textId="77777777" w:rsidR="004C289D" w:rsidRDefault="004C289D" w:rsidP="004F0734">
            <w:pPr>
              <w:ind w:firstLine="0"/>
              <w:jc w:val="center"/>
            </w:pPr>
            <w:r>
              <w:t>7</w:t>
            </w:r>
          </w:p>
        </w:tc>
        <w:tc>
          <w:tcPr>
            <w:tcW w:w="3686" w:type="dxa"/>
          </w:tcPr>
          <w:p w14:paraId="0B9476BF" w14:textId="77777777" w:rsidR="004C289D" w:rsidRDefault="004C289D" w:rsidP="004F0734">
            <w:pPr>
              <w:ind w:firstLine="0"/>
              <w:jc w:val="left"/>
              <w:rPr>
                <w:cs/>
              </w:rPr>
            </w:pPr>
            <w:r>
              <w:rPr>
                <w:rFonts w:hint="cs"/>
                <w:cs/>
              </w:rPr>
              <w:t>บันทึกข้อมูลส่วนตัวจากการแก้ไข</w:t>
            </w:r>
          </w:p>
        </w:tc>
        <w:tc>
          <w:tcPr>
            <w:tcW w:w="2074" w:type="dxa"/>
          </w:tcPr>
          <w:p w14:paraId="599C31FC" w14:textId="77777777" w:rsidR="004C289D" w:rsidRDefault="004C289D" w:rsidP="004F0734">
            <w:pPr>
              <w:ind w:firstLine="0"/>
              <w:jc w:val="center"/>
            </w:pPr>
            <w:r w:rsidRPr="001414D8">
              <w:rPr>
                <w:rFonts w:ascii="Segoe UI Symbol" w:hAnsi="Segoe UI Symbol" w:cs="Segoe UI Symbol" w:hint="cs"/>
                <w:cs/>
              </w:rPr>
              <w:t>✓</w:t>
            </w:r>
          </w:p>
        </w:tc>
      </w:tr>
    </w:tbl>
    <w:p w14:paraId="7A704953" w14:textId="5613FF86" w:rsidR="004C289D" w:rsidRDefault="004C289D" w:rsidP="004C289D">
      <w:pPr>
        <w:ind w:firstLine="0"/>
      </w:pPr>
    </w:p>
    <w:p w14:paraId="5E6ACF83" w14:textId="77777777" w:rsidR="004C289D" w:rsidRPr="0032764C" w:rsidRDefault="004C289D" w:rsidP="00876963">
      <w:pPr>
        <w:pStyle w:val="4"/>
        <w:numPr>
          <w:ilvl w:val="3"/>
          <w:numId w:val="8"/>
        </w:numPr>
        <w:rPr>
          <w:cs/>
        </w:rPr>
      </w:pPr>
      <w:r>
        <w:rPr>
          <w:rFonts w:hint="cs"/>
          <w:cs/>
        </w:rPr>
        <w:t>จากตารางที่ 3-31 แสดงผลการทดสอบ</w:t>
      </w:r>
      <w:r w:rsidRPr="0032764C">
        <w:rPr>
          <w:cs/>
        </w:rPr>
        <w:t>ระบบการเข้าถึงข้อมูล</w:t>
      </w:r>
      <w:r>
        <w:rPr>
          <w:rFonts w:hint="cs"/>
          <w:cs/>
        </w:rPr>
        <w:t>เจ้าหน้าที่เพิ่ม ลบ แก้ไข ข้อมูลคู่มือโควิด คู่มือกักตัว ประชาสัมพันธ์ และข้อมูลส่วนตัวของเจ้าหน้าที่สามารถทำงานได้ตามที่ออกแบบไว้</w:t>
      </w:r>
    </w:p>
    <w:p w14:paraId="583E8D2C" w14:textId="77777777" w:rsidR="004C289D" w:rsidRPr="004C289D" w:rsidRDefault="004C289D" w:rsidP="004C289D">
      <w:pPr>
        <w:ind w:firstLine="0"/>
        <w:rPr>
          <w:cs/>
        </w:rPr>
      </w:pPr>
    </w:p>
    <w:p w14:paraId="047B08FC" w14:textId="77777777" w:rsidR="00401B7C" w:rsidRPr="002C4058" w:rsidRDefault="00401B7C" w:rsidP="00A82DCC">
      <w:pPr>
        <w:pStyle w:val="2"/>
      </w:pPr>
      <w:bookmarkStart w:id="462" w:name="_Toc70508788"/>
      <w:bookmarkStart w:id="463" w:name="_Toc70514034"/>
      <w:bookmarkStart w:id="464" w:name="_Toc72270032"/>
      <w:r w:rsidRPr="002C4058">
        <w:rPr>
          <w:rFonts w:hint="cs"/>
          <w:cs/>
        </w:rPr>
        <w:lastRenderedPageBreak/>
        <w:t>ทดลองใช้</w:t>
      </w:r>
      <w:bookmarkEnd w:id="462"/>
      <w:bookmarkEnd w:id="463"/>
      <w:bookmarkEnd w:id="464"/>
    </w:p>
    <w:p w14:paraId="7F144BB0" w14:textId="77B20E6D" w:rsidR="00401B7C" w:rsidRPr="002C4058" w:rsidRDefault="00401B7C" w:rsidP="00707B1A">
      <w:pPr>
        <w:pStyle w:val="3"/>
      </w:pPr>
      <w:r w:rsidRPr="002C4058">
        <w:rPr>
          <w:rFonts w:hint="cs"/>
          <w:cs/>
        </w:rPr>
        <w:t>การติดตั้งระบบบน</w:t>
      </w:r>
      <w:r w:rsidR="00FF4C00" w:rsidRPr="00FF4C00">
        <w:rPr>
          <w:cs/>
        </w:rPr>
        <w:t>สมาร์ทโฟน</w:t>
      </w:r>
    </w:p>
    <w:p w14:paraId="48A89C38" w14:textId="293DCB38" w:rsidR="00401B7C" w:rsidRPr="002C4058" w:rsidRDefault="00401B7C" w:rsidP="00401B7C">
      <w:pPr>
        <w:ind w:firstLine="993"/>
      </w:pPr>
      <w:r w:rsidRPr="002C4058">
        <w:rPr>
          <w:rFonts w:hint="cs"/>
          <w:cs/>
        </w:rPr>
        <w:t>นำระบบ</w:t>
      </w:r>
      <w:r w:rsidR="00FF4C00" w:rsidRPr="00FF4C00">
        <w:rPr>
          <w:cs/>
        </w:rPr>
        <w:t>การกักตัวของนักศึกษามหาวิทยาลัยเทคโนโลยีพระจอมเกล้าพระนครเหนือ</w:t>
      </w:r>
      <w:r w:rsidRPr="002C4058">
        <w:rPr>
          <w:rFonts w:hint="cs"/>
          <w:cs/>
        </w:rPr>
        <w:t>ที่ได้ทำการพัฒนา โดยจะติดตั้ง</w:t>
      </w:r>
      <w:r w:rsidR="004F0734" w:rsidRPr="00171710">
        <w:rPr>
          <w:cs/>
        </w:rPr>
        <w:t>แอพพลิเคชั่น</w:t>
      </w:r>
      <w:r w:rsidRPr="002C4058">
        <w:rPr>
          <w:rFonts w:hint="cs"/>
          <w:cs/>
        </w:rPr>
        <w:t xml:space="preserve"> และไฟล์ข้อมูลต่าง ๆ ที่ใช้ในการพัฒนาเว็บไซต์ครั้งนี้ </w:t>
      </w:r>
      <w:r w:rsidR="009668A7" w:rsidRPr="002C4058">
        <w:rPr>
          <w:cs/>
        </w:rPr>
        <w:br w:type="textWrapping" w:clear="all"/>
      </w:r>
      <w:r w:rsidRPr="002C4058">
        <w:rPr>
          <w:rFonts w:hint="cs"/>
          <w:cs/>
        </w:rPr>
        <w:t xml:space="preserve">มาติดตั้งบน </w:t>
      </w:r>
      <w:r w:rsidR="00FF4C00" w:rsidRPr="00FF4C00">
        <w:rPr>
          <w:cs/>
        </w:rPr>
        <w:t>ระบบบนสมาร์ท</w:t>
      </w:r>
      <w:proofErr w:type="spellStart"/>
      <w:r w:rsidR="00FF4C00" w:rsidRPr="00FF4C00">
        <w:rPr>
          <w:cs/>
        </w:rPr>
        <w:t>โฟ</w:t>
      </w:r>
      <w:proofErr w:type="spellEnd"/>
      <w:r w:rsidR="00FF4C00" w:rsidRPr="00FF4C00">
        <w:rPr>
          <w:cs/>
        </w:rPr>
        <w:t>น</w:t>
      </w:r>
      <w:r w:rsidRPr="002C4058">
        <w:rPr>
          <w:rFonts w:hint="cs"/>
          <w:cs/>
        </w:rPr>
        <w:t>ของผู้ใ</w:t>
      </w:r>
      <w:r w:rsidR="00FF4C00">
        <w:rPr>
          <w:rFonts w:hint="cs"/>
          <w:cs/>
        </w:rPr>
        <w:t>ช้</w:t>
      </w:r>
      <w:r w:rsidRPr="002C4058">
        <w:rPr>
          <w:rFonts w:hint="cs"/>
          <w:cs/>
        </w:rPr>
        <w:t xml:space="preserve"> </w:t>
      </w:r>
    </w:p>
    <w:p w14:paraId="077DDECC" w14:textId="1023BCD6" w:rsidR="00401B7C" w:rsidRPr="002C4058" w:rsidRDefault="00FF4C00" w:rsidP="00401B7C">
      <w:pPr>
        <w:ind w:firstLine="993"/>
      </w:pPr>
      <w:r w:rsidRPr="00FF4C00">
        <w:rPr>
          <w:cs/>
        </w:rPr>
        <w:t>สมาร์ทโฟน</w:t>
      </w:r>
      <w:r w:rsidR="00401B7C" w:rsidRPr="002C4058">
        <w:rPr>
          <w:rFonts w:hint="cs"/>
          <w:cs/>
        </w:rPr>
        <w:t>เ</w:t>
      </w:r>
      <w:proofErr w:type="spellStart"/>
      <w:r>
        <w:rPr>
          <w:rFonts w:hint="cs"/>
          <w:cs/>
        </w:rPr>
        <w:t>ครื่</w:t>
      </w:r>
      <w:proofErr w:type="spellEnd"/>
      <w:r>
        <w:rPr>
          <w:rFonts w:hint="cs"/>
          <w:cs/>
        </w:rPr>
        <w:t xml:space="preserve">องที่ </w:t>
      </w:r>
      <w:r>
        <w:t xml:space="preserve">1 </w:t>
      </w:r>
      <w:r w:rsidR="00401B7C" w:rsidRPr="002C4058">
        <w:rPr>
          <w:rFonts w:hint="cs"/>
          <w:cs/>
        </w:rPr>
        <w:t>มีดังนี้</w:t>
      </w:r>
    </w:p>
    <w:p w14:paraId="487B8DC1" w14:textId="77777777" w:rsidR="00FF4C00" w:rsidRDefault="00FF4C00" w:rsidP="00401B7C">
      <w:pPr>
        <w:pStyle w:val="4"/>
        <w:ind w:firstLine="652"/>
      </w:pPr>
      <w:r w:rsidRPr="00FF4C00">
        <w:rPr>
          <w:cs/>
        </w:rPr>
        <w:t xml:space="preserve">รุ่น : </w:t>
      </w:r>
      <w:r w:rsidRPr="00FF4C00">
        <w:t xml:space="preserve">Asus </w:t>
      </w:r>
      <w:proofErr w:type="spellStart"/>
      <w:r w:rsidRPr="00FF4C00">
        <w:t>Zenfone</w:t>
      </w:r>
      <w:proofErr w:type="spellEnd"/>
      <w:r w:rsidRPr="00FF4C00">
        <w:t xml:space="preserve"> </w:t>
      </w:r>
      <w:r w:rsidRPr="00FF4C00">
        <w:rPr>
          <w:cs/>
        </w:rPr>
        <w:t xml:space="preserve">3 </w:t>
      </w:r>
    </w:p>
    <w:p w14:paraId="646CC18F" w14:textId="77777777" w:rsidR="00FF4C00" w:rsidRDefault="00FF4C00" w:rsidP="00401B7C">
      <w:pPr>
        <w:pStyle w:val="4"/>
        <w:ind w:firstLine="652"/>
      </w:pPr>
      <w:r w:rsidRPr="00FF4C00">
        <w:rPr>
          <w:cs/>
        </w:rPr>
        <w:t xml:space="preserve">หน้าจอ :  </w:t>
      </w:r>
      <w:r w:rsidRPr="00FF4C00">
        <w:t xml:space="preserve">5.2 </w:t>
      </w:r>
      <w:r w:rsidRPr="00FF4C00">
        <w:rPr>
          <w:cs/>
        </w:rPr>
        <w:t>นิ้ว</w:t>
      </w:r>
    </w:p>
    <w:p w14:paraId="029B87F8" w14:textId="2DCC2B7F" w:rsidR="00FF4C00" w:rsidRDefault="00FF4C00" w:rsidP="00401B7C">
      <w:pPr>
        <w:pStyle w:val="4"/>
        <w:ind w:firstLine="652"/>
      </w:pPr>
      <w:proofErr w:type="gramStart"/>
      <w:r w:rsidRPr="00FF4C00">
        <w:t>CPU</w:t>
      </w:r>
      <w:r>
        <w:t xml:space="preserve"> </w:t>
      </w:r>
      <w:r w:rsidRPr="00FF4C00">
        <w:t>:</w:t>
      </w:r>
      <w:proofErr w:type="gramEnd"/>
      <w:r w:rsidRPr="00FF4C00">
        <w:t xml:space="preserve"> Snapdragon 625</w:t>
      </w:r>
    </w:p>
    <w:p w14:paraId="7E6B7847" w14:textId="77777777" w:rsidR="00FF4C00" w:rsidRDefault="00FF4C00" w:rsidP="00401B7C">
      <w:pPr>
        <w:pStyle w:val="4"/>
        <w:ind w:firstLine="652"/>
      </w:pPr>
      <w:proofErr w:type="gramStart"/>
      <w:r w:rsidRPr="00FF4C00">
        <w:t>RAM :</w:t>
      </w:r>
      <w:proofErr w:type="gramEnd"/>
      <w:r w:rsidRPr="00FF4C00">
        <w:t xml:space="preserve"> </w:t>
      </w:r>
      <w:r w:rsidRPr="00FF4C00">
        <w:rPr>
          <w:cs/>
        </w:rPr>
        <w:t>3</w:t>
      </w:r>
      <w:r w:rsidRPr="00FF4C00">
        <w:t>GB</w:t>
      </w:r>
    </w:p>
    <w:p w14:paraId="30B9D2FE" w14:textId="77777777" w:rsidR="00FF4C00" w:rsidRDefault="00FF4C00" w:rsidP="00401B7C">
      <w:pPr>
        <w:pStyle w:val="4"/>
        <w:ind w:firstLine="652"/>
      </w:pPr>
      <w:proofErr w:type="gramStart"/>
      <w:r w:rsidRPr="00FF4C00">
        <w:t>ROM :</w:t>
      </w:r>
      <w:proofErr w:type="gramEnd"/>
      <w:r w:rsidRPr="00FF4C00">
        <w:t xml:space="preserve"> 32GB</w:t>
      </w:r>
    </w:p>
    <w:p w14:paraId="5326E8AE" w14:textId="58400023" w:rsidR="00185A2F" w:rsidRPr="00185A2F" w:rsidRDefault="00FF4C00" w:rsidP="004F0734">
      <w:pPr>
        <w:pStyle w:val="4"/>
        <w:ind w:firstLine="652"/>
        <w:rPr>
          <w:cs/>
        </w:rPr>
      </w:pPr>
      <w:proofErr w:type="gramStart"/>
      <w:r w:rsidRPr="00FF4C00">
        <w:t>OS :</w:t>
      </w:r>
      <w:proofErr w:type="gramEnd"/>
      <w:r w:rsidRPr="00FF4C00">
        <w:t xml:space="preserve"> Android 8.0</w:t>
      </w:r>
    </w:p>
    <w:p w14:paraId="543E6633" w14:textId="23552CD2" w:rsidR="00401B7C" w:rsidRDefault="00C47384" w:rsidP="00C47384">
      <w:pPr>
        <w:pStyle w:val="a4"/>
        <w:jc w:val="center"/>
      </w:pPr>
      <w:r>
        <w:rPr>
          <w:noProof/>
        </w:rPr>
        <w:drawing>
          <wp:inline distT="0" distB="0" distL="0" distR="0" wp14:anchorId="15A54AD6" wp14:editId="44A23318">
            <wp:extent cx="1524000" cy="270947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76957593_307913618144058_7658175359245744700_n.jp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037" cy="271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8353" w14:textId="500B7C6B" w:rsidR="00185A2F" w:rsidRPr="004F0734" w:rsidRDefault="00401B7C" w:rsidP="00840F0C">
      <w:pPr>
        <w:pStyle w:val="8"/>
      </w:pPr>
      <w:bookmarkStart w:id="465" w:name="_Toc70513967"/>
      <w:bookmarkStart w:id="466" w:name="_Toc71832096"/>
      <w:bookmarkStart w:id="467" w:name="_Toc72265991"/>
      <w:bookmarkStart w:id="468" w:name="_Toc72266303"/>
      <w:r>
        <w:rPr>
          <w:rFonts w:hint="cs"/>
          <w:cs/>
        </w:rPr>
        <w:t>การติดตั้งระบ</w:t>
      </w:r>
      <w:r w:rsidR="00FF4C00" w:rsidRPr="002C4058">
        <w:rPr>
          <w:rFonts w:hint="cs"/>
          <w:color w:val="auto"/>
          <w:cs/>
        </w:rPr>
        <w:t>บน</w:t>
      </w:r>
      <w:r w:rsidR="00FF4C00" w:rsidRPr="00FF4C00">
        <w:rPr>
          <w:cs/>
        </w:rPr>
        <w:t>สมาร์ทโฟน</w:t>
      </w:r>
      <w:r>
        <w:rPr>
          <w:rFonts w:hint="cs"/>
          <w:cs/>
        </w:rPr>
        <w:t xml:space="preserve"> </w:t>
      </w:r>
      <w:bookmarkEnd w:id="465"/>
      <w:bookmarkEnd w:id="466"/>
      <w:bookmarkEnd w:id="467"/>
      <w:bookmarkEnd w:id="468"/>
    </w:p>
    <w:p w14:paraId="4C0E4983" w14:textId="42A9F996" w:rsidR="00401B7C" w:rsidRPr="004F0734" w:rsidRDefault="00401B7C" w:rsidP="00707B1A">
      <w:pPr>
        <w:pStyle w:val="3"/>
      </w:pPr>
      <w:r w:rsidRPr="004F0734">
        <w:rPr>
          <w:rFonts w:hint="cs"/>
          <w:cs/>
        </w:rPr>
        <w:t>การเข้า</w:t>
      </w:r>
      <w:r w:rsidR="004F0734" w:rsidRPr="004F0734">
        <w:rPr>
          <w:cs/>
        </w:rPr>
        <w:t>แอพพลิเคชั่น</w:t>
      </w:r>
    </w:p>
    <w:p w14:paraId="175B2708" w14:textId="3437CD88" w:rsidR="00401B7C" w:rsidRPr="004F0734" w:rsidRDefault="00401B7C" w:rsidP="00EF2F60">
      <w:pPr>
        <w:tabs>
          <w:tab w:val="left" w:pos="993"/>
        </w:tabs>
        <w:ind w:firstLine="284"/>
        <w:rPr>
          <w:cs/>
        </w:rPr>
      </w:pPr>
      <w:r w:rsidRPr="004F0734">
        <w:rPr>
          <w:cs/>
        </w:rPr>
        <w:tab/>
      </w:r>
      <w:r w:rsidRPr="004F0734">
        <w:rPr>
          <w:rFonts w:hint="cs"/>
          <w:cs/>
        </w:rPr>
        <w:t>เนื่องจากเว็บไซต์ได้ถูกติดตั้งบน</w:t>
      </w:r>
      <w:r w:rsidR="00305C6E" w:rsidRPr="00FF4C00">
        <w:rPr>
          <w:cs/>
        </w:rPr>
        <w:t>สมาร์ทโฟน</w:t>
      </w:r>
      <w:r w:rsidRPr="004F0734">
        <w:rPr>
          <w:rFonts w:hint="cs"/>
          <w:cs/>
        </w:rPr>
        <w:t xml:space="preserve"> เรียบร้อยแล้ว </w:t>
      </w:r>
      <w:r w:rsidR="00840F0C">
        <w:rPr>
          <w:rFonts w:hint="cs"/>
          <w:cs/>
        </w:rPr>
        <w:t>สามารถเข้าใช้งาน</w:t>
      </w:r>
      <w:r w:rsidR="00840F0C" w:rsidRPr="00171710">
        <w:rPr>
          <w:cs/>
        </w:rPr>
        <w:t>แอพพลิเคชั่น</w:t>
      </w:r>
      <w:r w:rsidRPr="004F0734">
        <w:rPr>
          <w:rFonts w:hint="cs"/>
          <w:cs/>
        </w:rPr>
        <w:t xml:space="preserve"> และเรียก</w:t>
      </w:r>
      <w:r w:rsidR="00840F0C">
        <w:rPr>
          <w:rFonts w:hint="cs"/>
          <w:cs/>
        </w:rPr>
        <w:t>เข้าสู่ระบบ</w:t>
      </w:r>
      <w:r w:rsidRPr="004F0734">
        <w:rPr>
          <w:rFonts w:hint="cs"/>
          <w:cs/>
        </w:rPr>
        <w:t xml:space="preserve">ผ่าน </w:t>
      </w:r>
      <w:r w:rsidR="00840F0C">
        <w:rPr>
          <w:rFonts w:hint="cs"/>
          <w:cs/>
        </w:rPr>
        <w:t>อีเมล</w:t>
      </w:r>
      <w:proofErr w:type="spellStart"/>
      <w:r w:rsidR="00840F0C">
        <w:rPr>
          <w:rFonts w:hint="cs"/>
          <w:cs/>
        </w:rPr>
        <w:t>ล์</w:t>
      </w:r>
      <w:proofErr w:type="spellEnd"/>
      <w:r w:rsidR="00840F0C">
        <w:rPr>
          <w:rFonts w:hint="cs"/>
          <w:cs/>
        </w:rPr>
        <w:t>นักศึกษาของมหาวิทยาลัย</w:t>
      </w:r>
      <w:r w:rsidR="00840F0C" w:rsidRPr="00FF4C00">
        <w:rPr>
          <w:cs/>
        </w:rPr>
        <w:t>เทคโนโลยีพระจอมเกล้าพระนครเหนือ</w:t>
      </w:r>
    </w:p>
    <w:p w14:paraId="5F558D96" w14:textId="5F351CED" w:rsidR="00EF2F60" w:rsidRDefault="00EF2F60" w:rsidP="00EF2F60">
      <w:pPr>
        <w:pStyle w:val="2"/>
      </w:pPr>
      <w:r w:rsidRPr="00EF2F60">
        <w:rPr>
          <w:cs/>
        </w:rPr>
        <w:lastRenderedPageBreak/>
        <w:t>สรุปผลและจัดทำเอกสาร</w:t>
      </w:r>
    </w:p>
    <w:p w14:paraId="13A39195" w14:textId="33CFD2EB" w:rsidR="00B45495" w:rsidRDefault="00B45495" w:rsidP="004C289D">
      <w:r>
        <w:rPr>
          <w:rFonts w:hint="cs"/>
          <w:cs/>
        </w:rPr>
        <w:t>สรุปผล</w:t>
      </w:r>
      <w:r w:rsidR="004C289D" w:rsidRPr="004C289D">
        <w:rPr>
          <w:cs/>
        </w:rPr>
        <w:t>การพัฒนาแอปติดตามการกักตัวของนักศึกษามหาวิทยาลัยเทคโนโลย</w:t>
      </w:r>
      <w:r w:rsidR="004C289D">
        <w:rPr>
          <w:rFonts w:hint="cs"/>
          <w:cs/>
        </w:rPr>
        <w:t>ีพระจอมเกล้าพระนครเหนือ</w:t>
      </w:r>
      <w:r w:rsidR="004C289D">
        <w:rPr>
          <w:rFonts w:hint="cs"/>
          <w:spacing w:val="-6"/>
          <w:cs/>
        </w:rPr>
        <w:t xml:space="preserve"> </w:t>
      </w:r>
      <w:r>
        <w:rPr>
          <w:rFonts w:hint="cs"/>
          <w:spacing w:val="-6"/>
          <w:cs/>
        </w:rPr>
        <w:t>โดยเขียนรายงานในรูปแบบของปริญญานิพนธ์ ซึ่งเป็นขั้นตอนสุดท้ายในการพัฒนา เพื่อรวมรวมรายละเอียดต่าง ๆ ในการปฏิบัติงานตั้งแต่ขั้นตอนการศึกษาความต้องการ การศึกษาข้อมูล</w:t>
      </w:r>
      <w:r>
        <w:rPr>
          <w:rFonts w:hint="cs"/>
          <w:cs/>
        </w:rPr>
        <w:t xml:space="preserve"> </w:t>
      </w:r>
      <w:r>
        <w:rPr>
          <w:cs/>
        </w:rPr>
        <w:br w:type="textWrapping" w:clear="all"/>
      </w:r>
      <w:r>
        <w:rPr>
          <w:rFonts w:hint="cs"/>
          <w:cs/>
        </w:rPr>
        <w:t>การออกแบบระบบ ออกแบบฐานข้อมูล การพัฒนา</w:t>
      </w:r>
      <w:r w:rsidR="004C289D" w:rsidRPr="00171710">
        <w:rPr>
          <w:cs/>
        </w:rPr>
        <w:t>แอพพลิเคชั่น</w:t>
      </w:r>
      <w:r>
        <w:rPr>
          <w:rFonts w:hint="cs"/>
          <w:cs/>
        </w:rPr>
        <w:t>ให้ตรงกับความต้องการตลอดจนปัญหาต่าง ๆ ที่เกิดขึ้นและแนวทางการแก้ไข ดังนั้นการดำเนินการ</w:t>
      </w:r>
      <w:r w:rsidR="004C289D" w:rsidRPr="004C289D">
        <w:rPr>
          <w:cs/>
        </w:rPr>
        <w:t>การกักตัวของนักศึกษามหาวิทยาลัยเทคโนโลย</w:t>
      </w:r>
      <w:r w:rsidR="004C289D">
        <w:rPr>
          <w:rFonts w:hint="cs"/>
          <w:cs/>
        </w:rPr>
        <w:t>ีพระจอมเกล้าพระนครเหนือ</w:t>
      </w:r>
      <w:r>
        <w:rPr>
          <w:rFonts w:hint="cs"/>
          <w:spacing w:val="-6"/>
          <w:cs/>
        </w:rPr>
        <w:t xml:space="preserve"> </w:t>
      </w:r>
      <w:r>
        <w:rPr>
          <w:rFonts w:hint="cs"/>
          <w:cs/>
        </w:rPr>
        <w:t>มีแผนการดำเนินงานดังนี้</w:t>
      </w:r>
    </w:p>
    <w:p w14:paraId="46DB507F" w14:textId="77777777" w:rsidR="004C289D" w:rsidRPr="00B45495" w:rsidRDefault="004C289D" w:rsidP="004C289D"/>
    <w:p w14:paraId="6D2FD617" w14:textId="77777777" w:rsidR="00B45495" w:rsidRDefault="00B45495" w:rsidP="00B45495"/>
    <w:p w14:paraId="14E453D6" w14:textId="70259772" w:rsidR="00B45495" w:rsidRPr="00B45495" w:rsidRDefault="00B45495" w:rsidP="00B45495">
      <w:pPr>
        <w:rPr>
          <w:cs/>
        </w:rPr>
        <w:sectPr w:rsidR="00B45495" w:rsidRPr="00B45495" w:rsidSect="009E4F0C"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</w:p>
    <w:p w14:paraId="5810B0D1" w14:textId="0BA63990" w:rsidR="00401B7C" w:rsidRPr="007728BC" w:rsidRDefault="00401B7C" w:rsidP="00760B1A">
      <w:pPr>
        <w:pStyle w:val="1"/>
      </w:pPr>
      <w:r>
        <w:rPr>
          <w:cs/>
        </w:rPr>
        <w:lastRenderedPageBreak/>
        <w:br/>
      </w:r>
      <w:bookmarkStart w:id="469" w:name="_Toc70508790"/>
      <w:bookmarkStart w:id="470" w:name="_Toc70514036"/>
      <w:bookmarkStart w:id="471" w:name="_Toc72270034"/>
      <w:r>
        <w:rPr>
          <w:rFonts w:hint="cs"/>
          <w:cs/>
        </w:rPr>
        <w:t>ผลการดำเนินงาน</w:t>
      </w:r>
      <w:bookmarkEnd w:id="469"/>
      <w:bookmarkEnd w:id="470"/>
      <w:bookmarkEnd w:id="471"/>
    </w:p>
    <w:p w14:paraId="135C2176" w14:textId="193EA13C" w:rsidR="00401B7C" w:rsidRDefault="00401B7C" w:rsidP="00401B7C">
      <w:pPr>
        <w:rPr>
          <w:spacing w:val="-6"/>
        </w:rPr>
      </w:pPr>
      <w:r>
        <w:rPr>
          <w:rFonts w:hint="cs"/>
          <w:cs/>
        </w:rPr>
        <w:t>หลังจากการวิเคราะห์ ออกแบบ และพัฒนาระบบ</w:t>
      </w:r>
      <w:r w:rsidR="00AA5122">
        <w:rPr>
          <w:rFonts w:hint="cs"/>
          <w:cs/>
        </w:rPr>
        <w:t xml:space="preserve"> </w:t>
      </w:r>
      <w:r w:rsidR="00B07300" w:rsidRPr="004C289D">
        <w:rPr>
          <w:cs/>
        </w:rPr>
        <w:t>การพัฒนาแอปติดตามการกักตัวของนักศึกษามหาวิทยาลัยเทคโนโลย</w:t>
      </w:r>
      <w:r w:rsidR="00B07300">
        <w:rPr>
          <w:rFonts w:hint="cs"/>
          <w:cs/>
        </w:rPr>
        <w:t>ีพระจอมเกล้าพระนครเหนือ</w:t>
      </w:r>
      <w:r w:rsidR="00B07300">
        <w:rPr>
          <w:rFonts w:hint="cs"/>
          <w:spacing w:val="-6"/>
          <w:cs/>
        </w:rPr>
        <w:t xml:space="preserve"> </w:t>
      </w:r>
      <w:r>
        <w:rPr>
          <w:rFonts w:hint="cs"/>
          <w:spacing w:val="-6"/>
          <w:cs/>
        </w:rPr>
        <w:t>เป็นเว็บ</w:t>
      </w:r>
      <w:r w:rsidR="00B07300" w:rsidRPr="00171710">
        <w:rPr>
          <w:cs/>
        </w:rPr>
        <w:t>แอพพลิเคชั่น</w:t>
      </w:r>
      <w:r>
        <w:rPr>
          <w:rFonts w:hint="cs"/>
          <w:spacing w:val="-6"/>
          <w:cs/>
        </w:rPr>
        <w:t>สำหรับจัดการข้อมูลในการ</w:t>
      </w:r>
      <w:r w:rsidR="00CD287E">
        <w:rPr>
          <w:rFonts w:hint="cs"/>
          <w:spacing w:val="-6"/>
          <w:cs/>
        </w:rPr>
        <w:t>กักตัวของนักศึกษา</w:t>
      </w:r>
      <w:r w:rsidR="00CD287E" w:rsidRPr="004C289D">
        <w:rPr>
          <w:cs/>
        </w:rPr>
        <w:t>มหาวิทยาลัยเทคโนโลย</w:t>
      </w:r>
      <w:r w:rsidR="00CD287E">
        <w:rPr>
          <w:rFonts w:hint="cs"/>
          <w:cs/>
        </w:rPr>
        <w:t>ีพระจอมเกล้าพระนครเหนือ</w:t>
      </w:r>
      <w:r w:rsidR="00CD287E">
        <w:rPr>
          <w:rFonts w:hint="cs"/>
          <w:spacing w:val="-6"/>
          <w:cs/>
        </w:rPr>
        <w:t xml:space="preserve"> </w:t>
      </w:r>
      <w:r>
        <w:rPr>
          <w:rFonts w:hint="cs"/>
          <w:spacing w:val="-6"/>
          <w:cs/>
        </w:rPr>
        <w:t>โดยมี</w:t>
      </w:r>
      <w:r w:rsidR="00CD287E">
        <w:rPr>
          <w:rFonts w:hint="cs"/>
          <w:spacing w:val="-6"/>
          <w:cs/>
        </w:rPr>
        <w:t xml:space="preserve">ระบบปกติ ระบบกักตัว และระบบติดเชื้อ </w:t>
      </w:r>
      <w:r>
        <w:rPr>
          <w:rFonts w:hint="cs"/>
          <w:spacing w:val="-6"/>
          <w:cs/>
        </w:rPr>
        <w:t>ซึ่งผลจากการพัฒนาระบบมีดังต่อไปนี้</w:t>
      </w:r>
    </w:p>
    <w:p w14:paraId="507C760C" w14:textId="77777777" w:rsidR="00401B7C" w:rsidRPr="003437B5" w:rsidRDefault="00401B7C" w:rsidP="00A82DCC">
      <w:pPr>
        <w:pStyle w:val="2"/>
      </w:pPr>
      <w:bookmarkStart w:id="472" w:name="_Toc70508791"/>
      <w:bookmarkStart w:id="473" w:name="_Toc70514037"/>
      <w:bookmarkStart w:id="474" w:name="_Toc72270035"/>
      <w:r>
        <w:rPr>
          <w:rFonts w:hint="cs"/>
          <w:cs/>
        </w:rPr>
        <w:t>ส่วนของผู้ดูแลระบบ</w:t>
      </w:r>
      <w:bookmarkEnd w:id="472"/>
      <w:bookmarkEnd w:id="473"/>
      <w:bookmarkEnd w:id="474"/>
    </w:p>
    <w:p w14:paraId="51C97D74" w14:textId="06FD33E7" w:rsidR="00401B7C" w:rsidRPr="00BD7BCE" w:rsidRDefault="00401B7C" w:rsidP="00707B1A">
      <w:pPr>
        <w:pStyle w:val="3"/>
      </w:pPr>
      <w:r>
        <w:rPr>
          <w:rFonts w:hint="cs"/>
          <w:cs/>
        </w:rPr>
        <w:t>การเข้าสู่ระบบ ประกอบไปด้วยการเข้าสู่ระบบ การเข้าสู่ระบบกรอกข้อมูล</w:t>
      </w:r>
      <w:r w:rsidR="00C76FE9">
        <w:rPr>
          <w:rFonts w:hint="cs"/>
          <w:cs/>
        </w:rPr>
        <w:t>อีเมล</w:t>
      </w:r>
      <w:r>
        <w:rPr>
          <w:rFonts w:hint="cs"/>
          <w:cs/>
        </w:rPr>
        <w:t>และรหัสผ่าน ในการเข้าสู่ระบบจะมีสถานะสำหรับ</w:t>
      </w:r>
      <w:r w:rsidR="00707B1A">
        <w:rPr>
          <w:rFonts w:hint="cs"/>
          <w:cs/>
        </w:rPr>
        <w:t>เจ้าหน้าที่</w:t>
      </w:r>
      <w:r>
        <w:rPr>
          <w:rFonts w:hint="cs"/>
          <w:cs/>
        </w:rPr>
        <w:t xml:space="preserve"> และ</w:t>
      </w:r>
      <w:r w:rsidR="00707B1A">
        <w:rPr>
          <w:rFonts w:hint="cs"/>
          <w:cs/>
        </w:rPr>
        <w:t>นักศึกษาของมหาวิทยาลัยพระจอมเกล้าพระนครเหนือ</w:t>
      </w:r>
      <w:r>
        <w:rPr>
          <w:rFonts w:hint="cs"/>
          <w:cs/>
        </w:rPr>
        <w:t xml:space="preserve"> หากพบว่าสถานะเป็น</w:t>
      </w:r>
      <w:r w:rsidR="00707B1A">
        <w:rPr>
          <w:rFonts w:hint="cs"/>
          <w:cs/>
        </w:rPr>
        <w:t>นักศึกษา</w:t>
      </w:r>
      <w:r>
        <w:rPr>
          <w:rFonts w:hint="cs"/>
          <w:cs/>
        </w:rPr>
        <w:t xml:space="preserve"> ระบบจะเข้าสู่หน้าหลักในส่วนของผู้ใช้งานทันที และไม่สามารถใช้งานในส่วนของ</w:t>
      </w:r>
      <w:r w:rsidR="00707B1A">
        <w:rPr>
          <w:rFonts w:hint="cs"/>
          <w:cs/>
        </w:rPr>
        <w:t>เจ้าหน้าที่</w:t>
      </w:r>
      <w:r>
        <w:rPr>
          <w:rFonts w:hint="cs"/>
          <w:cs/>
        </w:rPr>
        <w:t>ได้ สำหรับ</w:t>
      </w:r>
      <w:r w:rsidR="00707B1A">
        <w:rPr>
          <w:rFonts w:hint="cs"/>
          <w:cs/>
        </w:rPr>
        <w:t>เจ้าหน้าที่</w:t>
      </w:r>
      <w:r>
        <w:rPr>
          <w:rFonts w:hint="cs"/>
          <w:cs/>
        </w:rPr>
        <w:t>จะใช้งานได้ทั้งหมด</w:t>
      </w:r>
      <w:r w:rsidR="00E53967">
        <w:rPr>
          <w:rFonts w:hint="cs"/>
          <w:cs/>
        </w:rPr>
        <w:t>ดังภาพที่ 4-1</w:t>
      </w:r>
    </w:p>
    <w:p w14:paraId="39DEB5D7" w14:textId="20121619" w:rsidR="00401B7C" w:rsidRDefault="00BC6DB7" w:rsidP="00BC6DB7">
      <w:pPr>
        <w:pStyle w:val="a4"/>
        <w:jc w:val="center"/>
      </w:pPr>
      <w:r>
        <w:rPr>
          <w:noProof/>
        </w:rPr>
        <w:drawing>
          <wp:inline distT="0" distB="0" distL="0" distR="0" wp14:anchorId="70E690A0" wp14:editId="58473845">
            <wp:extent cx="1425406" cy="3009014"/>
            <wp:effectExtent l="0" t="0" r="3810" b="127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1646864413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1648" cy="304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C5C2" w14:textId="4475BB86" w:rsidR="00401B7C" w:rsidRDefault="00401B7C" w:rsidP="00162A31">
      <w:pPr>
        <w:pStyle w:val="8"/>
      </w:pPr>
      <w:bookmarkStart w:id="475" w:name="_Toc70513968"/>
      <w:bookmarkStart w:id="476" w:name="_Toc71832097"/>
      <w:bookmarkStart w:id="477" w:name="_Toc72265992"/>
      <w:bookmarkStart w:id="478" w:name="_Toc72266304"/>
      <w:r>
        <w:rPr>
          <w:rFonts w:hint="cs"/>
          <w:cs/>
        </w:rPr>
        <w:t>หน้าจอหน้าเข้าสู่ระบบ</w:t>
      </w:r>
      <w:bookmarkEnd w:id="475"/>
      <w:bookmarkEnd w:id="476"/>
      <w:bookmarkEnd w:id="477"/>
      <w:bookmarkEnd w:id="478"/>
    </w:p>
    <w:p w14:paraId="0F99765A" w14:textId="77777777" w:rsidR="00401B7C" w:rsidRDefault="00401B7C" w:rsidP="00401B7C">
      <w:pPr>
        <w:sectPr w:rsidR="00401B7C" w:rsidSect="00182671">
          <w:headerReference w:type="default" r:id="rId200"/>
          <w:pgSz w:w="11906" w:h="16838"/>
          <w:pgMar w:top="2160" w:right="1440" w:bottom="1440" w:left="2160" w:header="1440" w:footer="706" w:gutter="0"/>
          <w:pgNumType w:start="160"/>
          <w:cols w:space="708"/>
          <w:docGrid w:linePitch="435"/>
        </w:sectPr>
      </w:pPr>
    </w:p>
    <w:p w14:paraId="0D5E0A21" w14:textId="321A803E" w:rsidR="00401B7C" w:rsidRDefault="00DB4AA5" w:rsidP="00707B1A">
      <w:pPr>
        <w:pStyle w:val="3"/>
      </w:pPr>
      <w:proofErr w:type="spellStart"/>
      <w:r>
        <w:rPr>
          <w:rFonts w:hint="cs"/>
          <w:cs/>
        </w:rPr>
        <w:lastRenderedPageBreak/>
        <w:t>แท็บ</w:t>
      </w:r>
      <w:proofErr w:type="spellEnd"/>
      <w:r>
        <w:rPr>
          <w:rFonts w:hint="cs"/>
          <w:cs/>
        </w:rPr>
        <w:t>ด้านข้าง</w:t>
      </w:r>
      <w:r w:rsidR="00401B7C">
        <w:rPr>
          <w:rFonts w:hint="cs"/>
          <w:cs/>
        </w:rPr>
        <w:t xml:space="preserve">ของผู้ดูแลระบบจะแสดงข้อมูลในรูปแบบของ </w:t>
      </w:r>
      <w:r w:rsidRPr="00DB4AA5">
        <w:t>Drawer</w:t>
      </w:r>
      <w:r w:rsidRPr="00DB4AA5">
        <w:rPr>
          <w:rFonts w:hint="cs"/>
        </w:rPr>
        <w:t xml:space="preserve"> </w:t>
      </w:r>
      <w:r w:rsidR="00401B7C">
        <w:rPr>
          <w:rFonts w:hint="cs"/>
          <w:cs/>
        </w:rPr>
        <w:t xml:space="preserve">เกี่ยวกับ </w:t>
      </w:r>
      <w:r>
        <w:rPr>
          <w:rFonts w:hint="cs"/>
          <w:cs/>
        </w:rPr>
        <w:t>คู่มือโควิด คู่มือการกักตัว สถานที่ตรวจเชื้อ โรงพยาบาลใกล้ฉัน การประชาสัมพันธ์</w:t>
      </w:r>
      <w:r w:rsidR="0095484C">
        <w:rPr>
          <w:rFonts w:hint="cs"/>
          <w:cs/>
        </w:rPr>
        <w:t xml:space="preserve"> </w:t>
      </w:r>
      <w:r w:rsidR="00401B7C">
        <w:rPr>
          <w:rFonts w:hint="cs"/>
          <w:cs/>
        </w:rPr>
        <w:t>ได้แก่ ระบบจัดการข้อมูล</w:t>
      </w:r>
      <w:r>
        <w:rPr>
          <w:rFonts w:hint="cs"/>
          <w:cs/>
        </w:rPr>
        <w:t xml:space="preserve">คู่มือโควิด </w:t>
      </w:r>
      <w:r w:rsidR="00401B7C">
        <w:rPr>
          <w:rFonts w:hint="cs"/>
          <w:cs/>
        </w:rPr>
        <w:t xml:space="preserve"> ระบบจัดการข้อมูล</w:t>
      </w:r>
      <w:r>
        <w:rPr>
          <w:rFonts w:hint="cs"/>
          <w:cs/>
        </w:rPr>
        <w:t>คู่มือกักตัว ระบบจัดการข้อมูลการประชาสัมพันธ์</w:t>
      </w:r>
      <w:r w:rsidR="00401B7C">
        <w:t xml:space="preserve"> </w:t>
      </w:r>
      <w:r w:rsidR="00401B7C">
        <w:rPr>
          <w:rFonts w:hint="cs"/>
          <w:cs/>
        </w:rPr>
        <w:t>การลบข้อมูล ล ซึ่งผู้ดูแลระบบสามารถเข้าถึงข้อมูลได้ทุก</w:t>
      </w:r>
      <w:r>
        <w:rPr>
          <w:rFonts w:hint="cs"/>
          <w:cs/>
        </w:rPr>
        <w:t>ระบบ</w:t>
      </w:r>
      <w:r w:rsidR="00401B7C">
        <w:rPr>
          <w:rFonts w:hint="cs"/>
          <w:cs/>
        </w:rPr>
        <w:t xml:space="preserve"> หากไม่ได้รับสิทธิ์ผู้ดูแลระบบ จะไม่สามารถ</w:t>
      </w:r>
      <w:r>
        <w:rPr>
          <w:rFonts w:hint="cs"/>
          <w:cs/>
        </w:rPr>
        <w:t>ลบข้อมูลได้</w:t>
      </w:r>
      <w:r w:rsidR="00185A2F">
        <w:rPr>
          <w:rFonts w:hint="cs"/>
          <w:cs/>
        </w:rPr>
        <w:t>ดังภาพที่ 4-2</w:t>
      </w:r>
    </w:p>
    <w:p w14:paraId="6BB746A3" w14:textId="2FDC8EEE" w:rsidR="00401B7C" w:rsidRDefault="00B950E4" w:rsidP="00B950E4">
      <w:pPr>
        <w:pStyle w:val="a4"/>
        <w:jc w:val="center"/>
      </w:pPr>
      <w:r>
        <w:rPr>
          <w:noProof/>
        </w:rPr>
        <w:drawing>
          <wp:inline distT="0" distB="0" distL="0" distR="0" wp14:anchorId="3B641DBF" wp14:editId="5CAC0A12">
            <wp:extent cx="1110615" cy="2344495"/>
            <wp:effectExtent l="0" t="0" r="0" b="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1646865538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89" cy="240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D352" w14:textId="5516E150" w:rsidR="00401B7C" w:rsidRDefault="00401B7C" w:rsidP="00162A31">
      <w:pPr>
        <w:pStyle w:val="8"/>
      </w:pPr>
      <w:bookmarkStart w:id="479" w:name="_Toc70513969"/>
      <w:bookmarkStart w:id="480" w:name="_Toc71832098"/>
      <w:bookmarkStart w:id="481" w:name="_Toc72265993"/>
      <w:bookmarkStart w:id="482" w:name="_Toc72266305"/>
      <w:r>
        <w:rPr>
          <w:rFonts w:hint="cs"/>
          <w:cs/>
        </w:rPr>
        <w:t>หน้าจอหน้าแรกของผู้ดูแลระบบ</w:t>
      </w:r>
      <w:bookmarkEnd w:id="479"/>
      <w:bookmarkEnd w:id="480"/>
      <w:bookmarkEnd w:id="481"/>
      <w:bookmarkEnd w:id="482"/>
    </w:p>
    <w:p w14:paraId="2040F796" w14:textId="3290B775" w:rsidR="00401B7C" w:rsidRPr="00FD5B40" w:rsidRDefault="00DB4AA5" w:rsidP="00DB4AA5">
      <w:pPr>
        <w:pStyle w:val="3"/>
        <w:ind w:firstLine="426"/>
      </w:pPr>
      <w:r w:rsidRPr="00DB4AA5">
        <w:rPr>
          <w:cs/>
        </w:rPr>
        <w:t>หน้าแรกของผู้ดูแลระบบจะแสดงข้อมูล</w:t>
      </w:r>
      <w:r w:rsidR="00336C6F">
        <w:rPr>
          <w:rFonts w:hint="cs"/>
          <w:cs/>
        </w:rPr>
        <w:t>ของนักศึกษา</w:t>
      </w:r>
      <w:r w:rsidR="00401B7C">
        <w:rPr>
          <w:rFonts w:hint="cs"/>
          <w:cs/>
        </w:rPr>
        <w:t xml:space="preserve"> ภายในหน้าจะแสด</w:t>
      </w:r>
      <w:r>
        <w:rPr>
          <w:rFonts w:hint="cs"/>
          <w:cs/>
        </w:rPr>
        <w:t>ง</w:t>
      </w:r>
      <w:r w:rsidR="00401B7C">
        <w:rPr>
          <w:rFonts w:hint="cs"/>
          <w:cs/>
        </w:rPr>
        <w:t>ข้อมูล</w:t>
      </w:r>
      <w:r w:rsidR="00336C6F">
        <w:rPr>
          <w:rFonts w:hint="cs"/>
          <w:cs/>
        </w:rPr>
        <w:t>นักศึกษา</w:t>
      </w:r>
      <w:r w:rsidR="00401B7C">
        <w:rPr>
          <w:rFonts w:hint="cs"/>
          <w:cs/>
        </w:rPr>
        <w:t>ทั้งหมดในระบบ และใช้สำหรับ</w:t>
      </w:r>
      <w:r w:rsidR="00336C6F">
        <w:rPr>
          <w:rFonts w:hint="cs"/>
          <w:cs/>
        </w:rPr>
        <w:t>ค้นหาข้อมูลของนักศึกษาแต่ละคณะได้</w:t>
      </w:r>
      <w:r w:rsidR="00401B7C">
        <w:rPr>
          <w:rFonts w:hint="cs"/>
          <w:cs/>
        </w:rPr>
        <w:t xml:space="preserve">สามารถ </w:t>
      </w:r>
      <w:r w:rsidR="00336C6F">
        <w:rPr>
          <w:rFonts w:hint="cs"/>
          <w:cs/>
        </w:rPr>
        <w:t>ดูสถานะของนักศึกษาได้</w:t>
      </w:r>
      <w:r w:rsidR="00185A2F">
        <w:rPr>
          <w:rFonts w:hint="cs"/>
          <w:cs/>
        </w:rPr>
        <w:t>ดังภาพที่ 4-3</w:t>
      </w:r>
    </w:p>
    <w:p w14:paraId="776706A3" w14:textId="2B1EECA1" w:rsidR="00401B7C" w:rsidRDefault="00B950E4" w:rsidP="00B950E4">
      <w:pPr>
        <w:pStyle w:val="a4"/>
        <w:jc w:val="center"/>
      </w:pPr>
      <w:r>
        <w:rPr>
          <w:noProof/>
        </w:rPr>
        <w:drawing>
          <wp:inline distT="0" distB="0" distL="0" distR="0" wp14:anchorId="4E27FD7B" wp14:editId="7D29D7F2">
            <wp:extent cx="1181100" cy="2493284"/>
            <wp:effectExtent l="0" t="0" r="0" b="254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1646865816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028" cy="257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6E1" w14:textId="77777777" w:rsidR="00336C6F" w:rsidRDefault="00336C6F" w:rsidP="00336C6F">
      <w:pPr>
        <w:pStyle w:val="8"/>
      </w:pPr>
      <w:bookmarkStart w:id="483" w:name="_Toc70513970"/>
      <w:bookmarkStart w:id="484" w:name="_Toc71832099"/>
      <w:bookmarkStart w:id="485" w:name="_Toc72265994"/>
      <w:bookmarkStart w:id="486" w:name="_Toc72266306"/>
      <w:r>
        <w:rPr>
          <w:rFonts w:hint="cs"/>
          <w:cs/>
        </w:rPr>
        <w:t>หน้าจอหน้าระบบจัดการผู้ใช้งาน</w:t>
      </w:r>
      <w:bookmarkEnd w:id="483"/>
      <w:bookmarkEnd w:id="484"/>
      <w:bookmarkEnd w:id="485"/>
      <w:bookmarkEnd w:id="486"/>
    </w:p>
    <w:p w14:paraId="4D945C72" w14:textId="77777777" w:rsidR="00401B7C" w:rsidRDefault="00401B7C" w:rsidP="00336C6F">
      <w:pPr>
        <w:ind w:firstLine="0"/>
      </w:pPr>
    </w:p>
    <w:p w14:paraId="0D2A3576" w14:textId="70FB722A" w:rsidR="004E1D99" w:rsidRPr="004E1D99" w:rsidRDefault="00401B7C" w:rsidP="004E1D99">
      <w:pPr>
        <w:pStyle w:val="3"/>
      </w:pPr>
      <w:r>
        <w:rPr>
          <w:rFonts w:hint="cs"/>
          <w:cs/>
        </w:rPr>
        <w:lastRenderedPageBreak/>
        <w:t>หน้</w:t>
      </w:r>
      <w:r w:rsidR="00AC0257">
        <w:rPr>
          <w:rFonts w:hint="cs"/>
          <w:cs/>
        </w:rPr>
        <w:t>าแผนที่แสดงตำแหน่งนักศึกษาที่อยู่ในระบบทั้งหมด</w:t>
      </w:r>
      <w:r>
        <w:rPr>
          <w:rFonts w:hint="cs"/>
          <w:cs/>
        </w:rPr>
        <w:t xml:space="preserve"> ประกอบด้วย</w:t>
      </w:r>
      <w:r w:rsidR="00AC0257">
        <w:rPr>
          <w:rFonts w:hint="cs"/>
          <w:cs/>
        </w:rPr>
        <w:t xml:space="preserve">ตำแหน่งของนักศึกษา </w:t>
      </w:r>
      <w:r>
        <w:rPr>
          <w:rFonts w:hint="cs"/>
          <w:cs/>
        </w:rPr>
        <w:t>และสถานะ</w:t>
      </w:r>
      <w:r w:rsidR="00AC0257">
        <w:rPr>
          <w:rFonts w:hint="cs"/>
          <w:cs/>
        </w:rPr>
        <w:t>ของนักศึกษา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4</w:t>
      </w:r>
    </w:p>
    <w:p w14:paraId="7B6E4311" w14:textId="2889D530" w:rsidR="00401B7C" w:rsidRDefault="00B950E4" w:rsidP="00B950E4">
      <w:pPr>
        <w:pStyle w:val="a4"/>
        <w:jc w:val="center"/>
      </w:pPr>
      <w:r>
        <w:rPr>
          <w:noProof/>
        </w:rPr>
        <w:drawing>
          <wp:inline distT="0" distB="0" distL="0" distR="0" wp14:anchorId="0801A3A4" wp14:editId="3B1BF235">
            <wp:extent cx="1333500" cy="2815002"/>
            <wp:effectExtent l="0" t="0" r="0" b="444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1646866075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02" cy="28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611E" w14:textId="2751B1A9" w:rsidR="004E1D99" w:rsidRDefault="00B916F5" w:rsidP="004E1D99">
      <w:pPr>
        <w:pStyle w:val="8"/>
      </w:pPr>
      <w:bookmarkStart w:id="487" w:name="_Toc70513971"/>
      <w:bookmarkStart w:id="488" w:name="_Toc71832100"/>
      <w:bookmarkStart w:id="489" w:name="_Toc72265995"/>
      <w:bookmarkStart w:id="490" w:name="_Toc72266307"/>
      <w:r>
        <w:rPr>
          <w:rFonts w:hint="cs"/>
          <w:cs/>
        </w:rPr>
        <w:t>หน้าจอ</w:t>
      </w:r>
      <w:bookmarkEnd w:id="487"/>
      <w:bookmarkEnd w:id="488"/>
      <w:bookmarkEnd w:id="489"/>
      <w:bookmarkEnd w:id="490"/>
      <w:r w:rsidR="00EC14E0">
        <w:rPr>
          <w:rFonts w:hint="cs"/>
          <w:cs/>
        </w:rPr>
        <w:t>แผนที่แสดงตำแหน่ง</w:t>
      </w:r>
      <w:r w:rsidR="003651B4">
        <w:rPr>
          <w:rFonts w:hint="cs"/>
          <w:cs/>
        </w:rPr>
        <w:t>นักศึกษา</w:t>
      </w:r>
    </w:p>
    <w:p w14:paraId="4FD06AA8" w14:textId="2471E3C1" w:rsidR="004E1D99" w:rsidRPr="004E1D99" w:rsidRDefault="004E1D99" w:rsidP="004E1D99">
      <w:pPr>
        <w:pStyle w:val="3"/>
      </w:pPr>
      <w:r w:rsidRPr="004E1D99">
        <w:rPr>
          <w:cs/>
        </w:rPr>
        <w:t>หน้า</w:t>
      </w:r>
      <w:r>
        <w:rPr>
          <w:rFonts w:hint="cs"/>
          <w:cs/>
        </w:rPr>
        <w:t xml:space="preserve">อัปโหลดเอกสาร </w:t>
      </w:r>
      <w:r w:rsidRPr="004E1D99">
        <w:rPr>
          <w:cs/>
        </w:rPr>
        <w:t>ประกอบ</w:t>
      </w:r>
      <w:r>
        <w:rPr>
          <w:rFonts w:hint="cs"/>
          <w:cs/>
        </w:rPr>
        <w:t>ด้วยช่องสำหรับกรอกข้อมูลชื่อไฟล์เอกสาร ประเภทไฟล์จะแสดงข้อมูล</w:t>
      </w:r>
      <w:r w:rsidR="00770038">
        <w:rPr>
          <w:rFonts w:hint="cs"/>
          <w:cs/>
        </w:rPr>
        <w:t xml:space="preserve">ในรูปแบบของ </w:t>
      </w:r>
      <w:r w:rsidR="00770038" w:rsidRPr="00770038">
        <w:t>Dropdown</w:t>
      </w:r>
      <w:r w:rsidR="00770038">
        <w:rPr>
          <w:rFonts w:hint="cs"/>
          <w:cs/>
        </w:rPr>
        <w:t xml:space="preserve"> ได้แก่ คู่มือโควิด คู่มือการกักตัว และประชาสัมพันธ์ ช่องสำหรับกรอกเบอร์สายด่วน และชื่อเบอร์สายด่วน</w:t>
      </w:r>
      <w:r w:rsidRPr="004E1D99">
        <w:rPr>
          <w:cs/>
        </w:rPr>
        <w:t xml:space="preserve"> ดังภาพที่ </w:t>
      </w:r>
      <w:r w:rsidRPr="004E1D99">
        <w:t>4-4</w:t>
      </w:r>
    </w:p>
    <w:p w14:paraId="306352AF" w14:textId="77777777" w:rsidR="00EC14E0" w:rsidRPr="0092166C" w:rsidRDefault="00EC14E0" w:rsidP="004E1D99">
      <w:pPr>
        <w:pStyle w:val="3"/>
        <w:numPr>
          <w:ilvl w:val="0"/>
          <w:numId w:val="0"/>
        </w:numPr>
        <w:ind w:left="432"/>
      </w:pPr>
    </w:p>
    <w:p w14:paraId="3AE731E4" w14:textId="37D22B3E" w:rsidR="00770038" w:rsidRDefault="00EC14E0" w:rsidP="00770038">
      <w:pPr>
        <w:pStyle w:val="a4"/>
        <w:jc w:val="center"/>
      </w:pPr>
      <w:r>
        <w:rPr>
          <w:noProof/>
        </w:rPr>
        <w:drawing>
          <wp:inline distT="0" distB="0" distL="0" distR="0" wp14:anchorId="40892041" wp14:editId="59ECE672">
            <wp:extent cx="1209675" cy="2553603"/>
            <wp:effectExtent l="0" t="0" r="0" b="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648974715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392" cy="26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3C80" w14:textId="77777777" w:rsidR="00770038" w:rsidRPr="00770038" w:rsidRDefault="00770038" w:rsidP="00EC14E0">
      <w:pPr>
        <w:pStyle w:val="a4"/>
        <w:jc w:val="center"/>
        <w:rPr>
          <w:sz w:val="2"/>
          <w:szCs w:val="2"/>
        </w:rPr>
      </w:pPr>
    </w:p>
    <w:p w14:paraId="7463BA95" w14:textId="14D1BECB" w:rsidR="00401B7C" w:rsidRDefault="00EC14E0" w:rsidP="00184E45">
      <w:pPr>
        <w:pStyle w:val="8"/>
      </w:pPr>
      <w:bookmarkStart w:id="491" w:name="_Toc70513972"/>
      <w:bookmarkStart w:id="492" w:name="_Toc71832101"/>
      <w:bookmarkStart w:id="493" w:name="_Toc72265996"/>
      <w:bookmarkStart w:id="494" w:name="_Toc72266308"/>
      <w:r>
        <w:rPr>
          <w:rFonts w:hint="cs"/>
          <w:cs/>
        </w:rPr>
        <w:t>หน้าจอ</w:t>
      </w:r>
      <w:bookmarkEnd w:id="491"/>
      <w:bookmarkEnd w:id="492"/>
      <w:bookmarkEnd w:id="493"/>
      <w:bookmarkEnd w:id="494"/>
      <w:r w:rsidR="00C13515">
        <w:rPr>
          <w:rFonts w:hint="cs"/>
          <w:cs/>
        </w:rPr>
        <w:t>อัปโหลดเอกสารและช่องทางเบอร์สายด่วน</w:t>
      </w:r>
    </w:p>
    <w:p w14:paraId="4D914058" w14:textId="77777777" w:rsidR="00770038" w:rsidRPr="00770038" w:rsidRDefault="00770038" w:rsidP="00770038">
      <w:pPr>
        <w:rPr>
          <w:sz w:val="2"/>
          <w:szCs w:val="2"/>
        </w:rPr>
      </w:pPr>
    </w:p>
    <w:p w14:paraId="30F9C9C9" w14:textId="6FD933DD" w:rsidR="00401B7C" w:rsidRDefault="00401B7C" w:rsidP="00707B1A">
      <w:pPr>
        <w:pStyle w:val="3"/>
      </w:pPr>
      <w:r>
        <w:rPr>
          <w:rFonts w:hint="cs"/>
          <w:cs/>
        </w:rPr>
        <w:lastRenderedPageBreak/>
        <w:t>หน้าจอระบบจัดการ</w:t>
      </w:r>
      <w:r w:rsidR="00770038">
        <w:rPr>
          <w:rFonts w:hint="cs"/>
          <w:cs/>
        </w:rPr>
        <w:t xml:space="preserve">การแจ้งเตือน </w:t>
      </w:r>
      <w:r>
        <w:rPr>
          <w:rFonts w:hint="cs"/>
          <w:cs/>
        </w:rPr>
        <w:t>แสดงข้อมูล</w:t>
      </w:r>
      <w:r w:rsidR="00A438CB">
        <w:rPr>
          <w:rFonts w:hint="cs"/>
          <w:cs/>
        </w:rPr>
        <w:t xml:space="preserve">ขอเปลี่ยนสถานะของนักศึกษา ได้แก่สถานะปกติ กักตัว ส่วนสถานะติดเชื้อเจ้าหน้าที่สามารถดูรูปภาพหลักฐานของนักศึกษาได้ ข้อมูลแจ้งเตือนขอความช่วยเหลือ เจ้าหน้าที่สามารถดูตำแหน่งของนักศึกษาที่ต้องการความช่วยเหลือ </w:t>
      </w:r>
      <w:r>
        <w:rPr>
          <w:rFonts w:hint="cs"/>
          <w:cs/>
        </w:rPr>
        <w:t>ได้</w:t>
      </w:r>
      <w:r w:rsidR="00185A2F">
        <w:rPr>
          <w:rFonts w:hint="cs"/>
          <w:cs/>
        </w:rPr>
        <w:t>ดังภาพที่ 4-</w:t>
      </w:r>
      <w:r w:rsidR="00185A2F">
        <w:t>6</w:t>
      </w:r>
    </w:p>
    <w:p w14:paraId="79BEEDF8" w14:textId="4E0F66FF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3FEF3661" wp14:editId="5705F6BC">
            <wp:extent cx="1286540" cy="2715872"/>
            <wp:effectExtent l="0" t="0" r="8890" b="8890"/>
            <wp:docPr id="512" name="รูปภาพ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164686647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937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4E03" w14:textId="1F5038A9" w:rsidR="00401B7C" w:rsidRDefault="00401B7C" w:rsidP="00162A31">
      <w:pPr>
        <w:pStyle w:val="8"/>
      </w:pPr>
      <w:bookmarkStart w:id="495" w:name="_Toc70513973"/>
      <w:bookmarkStart w:id="496" w:name="_Toc71832102"/>
      <w:bookmarkStart w:id="497" w:name="_Toc72265997"/>
      <w:bookmarkStart w:id="498" w:name="_Toc72266309"/>
      <w:r>
        <w:rPr>
          <w:rFonts w:hint="cs"/>
          <w:cs/>
        </w:rPr>
        <w:t>หน้าจอ</w:t>
      </w:r>
      <w:bookmarkEnd w:id="495"/>
      <w:bookmarkEnd w:id="496"/>
      <w:bookmarkEnd w:id="497"/>
      <w:bookmarkEnd w:id="498"/>
      <w:r w:rsidR="00A5134A">
        <w:rPr>
          <w:rFonts w:hint="cs"/>
          <w:cs/>
        </w:rPr>
        <w:t>จัดการการแจ้งเตือน</w:t>
      </w:r>
    </w:p>
    <w:p w14:paraId="4F0999F0" w14:textId="4041F209" w:rsidR="00401B7C" w:rsidRPr="0092166C" w:rsidRDefault="00401B7C" w:rsidP="00707B1A">
      <w:pPr>
        <w:pStyle w:val="3"/>
      </w:pPr>
      <w:r>
        <w:rPr>
          <w:rFonts w:hint="cs"/>
          <w:cs/>
        </w:rPr>
        <w:t>หน้า</w:t>
      </w:r>
      <w:r w:rsidR="001C2D27">
        <w:rPr>
          <w:rFonts w:hint="cs"/>
          <w:cs/>
        </w:rPr>
        <w:t>แสดงโปรไฟล์เจ้าหน้าที่</w:t>
      </w:r>
      <w:r>
        <w:rPr>
          <w:rFonts w:hint="cs"/>
          <w:cs/>
        </w:rPr>
        <w:t xml:space="preserve"> ประกอบด้วยข้อมูล </w:t>
      </w:r>
      <w:r w:rsidR="001C2D27">
        <w:rPr>
          <w:rFonts w:hint="cs"/>
          <w:cs/>
        </w:rPr>
        <w:t xml:space="preserve">รูปภาพ </w:t>
      </w:r>
      <w:r>
        <w:rPr>
          <w:rFonts w:hint="cs"/>
          <w:cs/>
        </w:rPr>
        <w:t>ชื่อ</w:t>
      </w:r>
      <w:r w:rsidR="001C2D27">
        <w:rPr>
          <w:rFonts w:hint="cs"/>
          <w:cs/>
        </w:rPr>
        <w:t xml:space="preserve">เจ้าหน้าที่ </w:t>
      </w:r>
      <w:r w:rsidR="001C2D27">
        <w:t xml:space="preserve">E-mail </w:t>
      </w:r>
      <w:r w:rsidR="001C2D27">
        <w:rPr>
          <w:rFonts w:hint="cs"/>
          <w:cs/>
        </w:rPr>
        <w:t>เบอร์โทรศัพท์ และไอดีไลน์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7</w:t>
      </w:r>
    </w:p>
    <w:p w14:paraId="3E6365A7" w14:textId="6F6D2341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48EE592B" wp14:editId="1D2A177A">
            <wp:extent cx="1243584" cy="2625188"/>
            <wp:effectExtent l="0" t="0" r="0" b="3810"/>
            <wp:docPr id="513" name="รูปภาพ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1646866641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82" cy="27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8CDE" w14:textId="3A6DEBAE" w:rsidR="00401B7C" w:rsidRDefault="00401B7C" w:rsidP="00162A31">
      <w:pPr>
        <w:pStyle w:val="8"/>
      </w:pPr>
      <w:bookmarkStart w:id="499" w:name="_Toc70513974"/>
      <w:bookmarkStart w:id="500" w:name="_Toc71832103"/>
      <w:bookmarkStart w:id="501" w:name="_Toc72265998"/>
      <w:bookmarkStart w:id="502" w:name="_Toc72266310"/>
      <w:r>
        <w:rPr>
          <w:rFonts w:hint="cs"/>
          <w:cs/>
        </w:rPr>
        <w:t>หน้าจอ</w:t>
      </w:r>
      <w:bookmarkEnd w:id="499"/>
      <w:bookmarkEnd w:id="500"/>
      <w:bookmarkEnd w:id="501"/>
      <w:bookmarkEnd w:id="502"/>
      <w:r w:rsidR="00A5134A">
        <w:rPr>
          <w:rFonts w:hint="cs"/>
          <w:cs/>
        </w:rPr>
        <w:t>โปรไฟล์เจ้าหน้าที่</w:t>
      </w:r>
    </w:p>
    <w:p w14:paraId="4F0BC1EA" w14:textId="77777777" w:rsidR="00401B7C" w:rsidRPr="00A438CB" w:rsidRDefault="00401B7C" w:rsidP="00401B7C">
      <w:pPr>
        <w:rPr>
          <w:sz w:val="2"/>
          <w:szCs w:val="2"/>
        </w:rPr>
      </w:pPr>
    </w:p>
    <w:p w14:paraId="58C33691" w14:textId="696C828C" w:rsidR="00401B7C" w:rsidRDefault="00401B7C" w:rsidP="00707B1A">
      <w:pPr>
        <w:pStyle w:val="3"/>
      </w:pPr>
      <w:r>
        <w:rPr>
          <w:rFonts w:hint="cs"/>
          <w:cs/>
        </w:rPr>
        <w:lastRenderedPageBreak/>
        <w:t>หน้าแก้ไขข้อมูล</w:t>
      </w:r>
      <w:r w:rsidR="00EA2E19">
        <w:rPr>
          <w:rFonts w:hint="cs"/>
          <w:cs/>
        </w:rPr>
        <w:t>โปรไฟล์</w:t>
      </w:r>
      <w:r>
        <w:rPr>
          <w:rFonts w:hint="cs"/>
          <w:cs/>
        </w:rPr>
        <w:t xml:space="preserve"> มีการแสดงข้อมูล</w:t>
      </w:r>
      <w:r w:rsidR="00EA2E19">
        <w:rPr>
          <w:rFonts w:hint="cs"/>
          <w:cs/>
        </w:rPr>
        <w:t>โปรไฟล์</w:t>
      </w:r>
      <w:r>
        <w:rPr>
          <w:rFonts w:hint="cs"/>
          <w:cs/>
        </w:rPr>
        <w:t>ที่ถูกเลือกแก้ไขทั้งหมดมาแสดง ประกอบด้วยช่องสำหรับกรอกข้อมูล ชื่อ</w:t>
      </w:r>
      <w:r w:rsidR="00E17ADF">
        <w:t>-</w:t>
      </w:r>
      <w:r w:rsidR="00E17ADF">
        <w:rPr>
          <w:rFonts w:hint="cs"/>
          <w:cs/>
        </w:rPr>
        <w:t xml:space="preserve">นามสกุล </w:t>
      </w:r>
      <w:r>
        <w:rPr>
          <w:rFonts w:hint="cs"/>
          <w:cs/>
        </w:rPr>
        <w:t xml:space="preserve"> </w:t>
      </w:r>
      <w:r w:rsidR="000D1988">
        <w:rPr>
          <w:rFonts w:hint="cs"/>
          <w:cs/>
        </w:rPr>
        <w:t>อีเมล เบอร์โทรศัพท์</w:t>
      </w:r>
      <w:r>
        <w:rPr>
          <w:rFonts w:hint="cs"/>
          <w:cs/>
        </w:rPr>
        <w:t xml:space="preserve"> </w:t>
      </w:r>
      <w:r w:rsidR="000D1988">
        <w:rPr>
          <w:rFonts w:hint="cs"/>
          <w:cs/>
        </w:rPr>
        <w:t>ไอดีไลน์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8</w:t>
      </w:r>
    </w:p>
    <w:p w14:paraId="54113EF4" w14:textId="0FD94B9A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1E360407" wp14:editId="339C177C">
            <wp:extent cx="1484986" cy="3134785"/>
            <wp:effectExtent l="0" t="0" r="1270" b="8890"/>
            <wp:docPr id="514" name="รูปภาพ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1646866759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935" cy="321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EE28" w14:textId="20646ABA" w:rsidR="00401B7C" w:rsidRPr="0092166C" w:rsidRDefault="00401B7C" w:rsidP="00162A31">
      <w:pPr>
        <w:pStyle w:val="8"/>
      </w:pPr>
      <w:bookmarkStart w:id="503" w:name="_Toc70513975"/>
      <w:bookmarkStart w:id="504" w:name="_Toc71832104"/>
      <w:bookmarkStart w:id="505" w:name="_Toc72265999"/>
      <w:bookmarkStart w:id="506" w:name="_Toc72266311"/>
      <w:r>
        <w:rPr>
          <w:rFonts w:hint="cs"/>
          <w:cs/>
        </w:rPr>
        <w:t>หน้าจอ</w:t>
      </w:r>
      <w:bookmarkEnd w:id="503"/>
      <w:bookmarkEnd w:id="504"/>
      <w:bookmarkEnd w:id="505"/>
      <w:bookmarkEnd w:id="506"/>
      <w:r w:rsidR="00A5134A">
        <w:rPr>
          <w:rFonts w:hint="cs"/>
          <w:cs/>
        </w:rPr>
        <w:t>หน้าแก้ไขข้อมูลโปรไฟล์เจ้าหน้าที่</w:t>
      </w:r>
    </w:p>
    <w:p w14:paraId="4FC5545D" w14:textId="0FE4BD50" w:rsidR="00401B7C" w:rsidRPr="0092166C" w:rsidRDefault="00401B7C" w:rsidP="00707B1A">
      <w:pPr>
        <w:pStyle w:val="3"/>
      </w:pPr>
      <w:r>
        <w:rPr>
          <w:rFonts w:hint="cs"/>
          <w:cs/>
        </w:rPr>
        <w:t>หน้าจัดการ</w:t>
      </w:r>
      <w:r w:rsidR="000D1988">
        <w:rPr>
          <w:rFonts w:hint="cs"/>
          <w:cs/>
        </w:rPr>
        <w:t xml:space="preserve">คู่มือโควิด </w:t>
      </w:r>
      <w:r>
        <w:rPr>
          <w:rFonts w:hint="cs"/>
          <w:cs/>
        </w:rPr>
        <w:t>ภายในหน้าประกอบด้วย</w:t>
      </w:r>
      <w:r w:rsidR="000D1988">
        <w:rPr>
          <w:rFonts w:hint="cs"/>
          <w:cs/>
        </w:rPr>
        <w:t>คู่มือโควิด</w:t>
      </w:r>
      <w:r>
        <w:rPr>
          <w:rFonts w:hint="cs"/>
          <w:cs/>
        </w:rPr>
        <w:t>ทั้งหมด ใน</w:t>
      </w:r>
      <w:r w:rsidR="000D1988">
        <w:rPr>
          <w:rFonts w:hint="cs"/>
          <w:cs/>
        </w:rPr>
        <w:t>ระบบ</w:t>
      </w:r>
      <w:r>
        <w:rPr>
          <w:rFonts w:hint="cs"/>
          <w:cs/>
        </w:rPr>
        <w:t xml:space="preserve"> สามารถ</w:t>
      </w:r>
      <w:r w:rsidR="000D1988">
        <w:rPr>
          <w:rFonts w:hint="cs"/>
          <w:cs/>
        </w:rPr>
        <w:t>ลบคู่มือโควิด</w:t>
      </w:r>
      <w:r>
        <w:rPr>
          <w:rFonts w:hint="cs"/>
          <w:cs/>
        </w:rPr>
        <w:t xml:space="preserve">ต่าง ๆ </w:t>
      </w:r>
      <w:r w:rsidR="007A615B">
        <w:rPr>
          <w:rFonts w:hint="cs"/>
          <w:cs/>
        </w:rPr>
        <w:t>ลบ</w:t>
      </w:r>
      <w:r w:rsidR="000D1988">
        <w:rPr>
          <w:rFonts w:hint="cs"/>
          <w:cs/>
        </w:rPr>
        <w:t>คู่มือโควิด</w:t>
      </w:r>
      <w:r>
        <w:rPr>
          <w:rFonts w:hint="cs"/>
          <w:cs/>
        </w:rPr>
        <w:t>ได้</w:t>
      </w:r>
      <w:r w:rsidR="00185A2F">
        <w:rPr>
          <w:rFonts w:hint="cs"/>
          <w:cs/>
        </w:rPr>
        <w:t>ดังภาพที่ 4-</w:t>
      </w:r>
      <w:r w:rsidR="00185A2F">
        <w:t>9</w:t>
      </w:r>
    </w:p>
    <w:p w14:paraId="604259D6" w14:textId="3ED017E8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503202C9" wp14:editId="63B456B6">
            <wp:extent cx="1309884" cy="2765146"/>
            <wp:effectExtent l="0" t="0" r="508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648975005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567" cy="28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FB7" w14:textId="24781A0B" w:rsidR="00401B7C" w:rsidRDefault="00401B7C" w:rsidP="00162A31">
      <w:pPr>
        <w:pStyle w:val="8"/>
      </w:pPr>
      <w:bookmarkStart w:id="507" w:name="_Toc70513976"/>
      <w:bookmarkStart w:id="508" w:name="_Toc71832105"/>
      <w:bookmarkStart w:id="509" w:name="_Toc72266000"/>
      <w:bookmarkStart w:id="510" w:name="_Toc72266312"/>
      <w:r>
        <w:rPr>
          <w:rFonts w:hint="cs"/>
          <w:cs/>
        </w:rPr>
        <w:t>หน้าจอ</w:t>
      </w:r>
      <w:bookmarkEnd w:id="507"/>
      <w:bookmarkEnd w:id="508"/>
      <w:bookmarkEnd w:id="509"/>
      <w:bookmarkEnd w:id="510"/>
      <w:r w:rsidR="00A5134A">
        <w:rPr>
          <w:rFonts w:hint="cs"/>
          <w:cs/>
        </w:rPr>
        <w:t>หน้าแสดงคู่มือโควิด</w:t>
      </w:r>
    </w:p>
    <w:p w14:paraId="1E680BAE" w14:textId="77777777" w:rsidR="00401B7C" w:rsidRDefault="00401B7C" w:rsidP="00401B7C"/>
    <w:p w14:paraId="1894D0C7" w14:textId="77777777" w:rsidR="00401B7C" w:rsidRDefault="00401B7C" w:rsidP="00401B7C"/>
    <w:p w14:paraId="201A2F79" w14:textId="0781651D" w:rsidR="00401B7C" w:rsidRPr="00E2628B" w:rsidRDefault="008D71BA" w:rsidP="007A615B">
      <w:pPr>
        <w:pStyle w:val="3"/>
      </w:pPr>
      <w:r w:rsidRPr="008D71BA">
        <w:rPr>
          <w:cs/>
        </w:rPr>
        <w:t>หน้าจัดการคู่มือ</w:t>
      </w:r>
      <w:r w:rsidR="007A615B">
        <w:rPr>
          <w:rFonts w:hint="cs"/>
          <w:cs/>
        </w:rPr>
        <w:t>การกักตัว</w:t>
      </w:r>
      <w:r w:rsidRPr="008D71BA">
        <w:rPr>
          <w:cs/>
        </w:rPr>
        <w:t xml:space="preserve"> ภายในหน้าประกอบด้วยคู่มือ</w:t>
      </w:r>
      <w:r w:rsidR="007A615B">
        <w:rPr>
          <w:rFonts w:hint="cs"/>
          <w:cs/>
        </w:rPr>
        <w:t>การกักตัว</w:t>
      </w:r>
      <w:r w:rsidRPr="008D71BA">
        <w:rPr>
          <w:cs/>
        </w:rPr>
        <w:t>ทั้งหมด ในระบบ สามารถลบคู่มือ</w:t>
      </w:r>
      <w:r w:rsidR="007A615B">
        <w:rPr>
          <w:rFonts w:hint="cs"/>
          <w:cs/>
        </w:rPr>
        <w:t>การกักตัว</w:t>
      </w:r>
      <w:r w:rsidRPr="008D71BA">
        <w:rPr>
          <w:cs/>
        </w:rPr>
        <w:t xml:space="preserve">ต่าง ๆ </w:t>
      </w:r>
      <w:r w:rsidR="007A615B">
        <w:rPr>
          <w:rFonts w:hint="cs"/>
          <w:cs/>
        </w:rPr>
        <w:t>ลบ</w:t>
      </w:r>
      <w:r w:rsidRPr="008D71BA">
        <w:rPr>
          <w:cs/>
        </w:rPr>
        <w:t>คู่มือ</w:t>
      </w:r>
      <w:r w:rsidR="007A615B">
        <w:rPr>
          <w:rFonts w:hint="cs"/>
          <w:cs/>
        </w:rPr>
        <w:t>การกักตัว</w:t>
      </w:r>
      <w:r w:rsidRPr="008D71BA">
        <w:rPr>
          <w:cs/>
        </w:rPr>
        <w:t>ได้</w:t>
      </w:r>
      <w:r w:rsidR="00185A2F">
        <w:rPr>
          <w:rFonts w:hint="cs"/>
          <w:cs/>
        </w:rPr>
        <w:t>ดังภาพที่ 4-</w:t>
      </w:r>
      <w:r w:rsidR="00185A2F">
        <w:t>10</w:t>
      </w:r>
    </w:p>
    <w:p w14:paraId="279BEBE2" w14:textId="5E3E780D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1D9080AA" wp14:editId="6F594C57">
            <wp:extent cx="1345997" cy="2841381"/>
            <wp:effectExtent l="0" t="0" r="6985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1648975085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959" cy="28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F60D" w14:textId="7637DDA7" w:rsidR="00401B7C" w:rsidRDefault="00401B7C" w:rsidP="00162A31">
      <w:pPr>
        <w:pStyle w:val="8"/>
      </w:pPr>
      <w:bookmarkStart w:id="511" w:name="_Toc70513977"/>
      <w:bookmarkStart w:id="512" w:name="_Toc71832106"/>
      <w:bookmarkStart w:id="513" w:name="_Toc72266001"/>
      <w:bookmarkStart w:id="514" w:name="_Toc72266313"/>
      <w:r>
        <w:rPr>
          <w:rFonts w:hint="cs"/>
          <w:cs/>
        </w:rPr>
        <w:t>หน้าจอ</w:t>
      </w:r>
      <w:bookmarkEnd w:id="511"/>
      <w:bookmarkEnd w:id="512"/>
      <w:bookmarkEnd w:id="513"/>
      <w:bookmarkEnd w:id="514"/>
      <w:r w:rsidR="00A5134A">
        <w:rPr>
          <w:rFonts w:hint="cs"/>
          <w:cs/>
        </w:rPr>
        <w:t>หน้าแสดงคู่มือการกักตัว</w:t>
      </w:r>
    </w:p>
    <w:p w14:paraId="705005FE" w14:textId="4BFB7665" w:rsidR="00401B7C" w:rsidRDefault="00401B7C" w:rsidP="00707B1A">
      <w:pPr>
        <w:pStyle w:val="3"/>
      </w:pPr>
      <w:r>
        <w:rPr>
          <w:rFonts w:hint="cs"/>
          <w:cs/>
        </w:rPr>
        <w:t>หน้า</w:t>
      </w:r>
      <w:r w:rsidR="007A615B">
        <w:rPr>
          <w:rFonts w:hint="cs"/>
          <w:cs/>
        </w:rPr>
        <w:t>สถานที่ตรวจเชื้อ</w:t>
      </w:r>
      <w:r>
        <w:rPr>
          <w:rFonts w:hint="cs"/>
          <w:cs/>
        </w:rPr>
        <w:t xml:space="preserve"> แสดงข้อมูล</w:t>
      </w:r>
      <w:r w:rsidR="00EA4A56">
        <w:rPr>
          <w:rFonts w:hint="cs"/>
          <w:cs/>
        </w:rPr>
        <w:t xml:space="preserve">เบอร์ติดต่อของสถานที่ตรวจเชื้อ </w:t>
      </w:r>
      <w:r>
        <w:rPr>
          <w:rFonts w:hint="cs"/>
          <w:cs/>
        </w:rPr>
        <w:t xml:space="preserve"> ซึ่งจะแสดงข้อมูลชื่อ</w:t>
      </w:r>
      <w:r w:rsidR="00EA4A56">
        <w:rPr>
          <w:rFonts w:hint="cs"/>
          <w:cs/>
        </w:rPr>
        <w:t>สถานที่ จังหวัดของสถานที่ตรวจเชื้อทั้งหมด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11</w:t>
      </w:r>
    </w:p>
    <w:p w14:paraId="4902E718" w14:textId="41564065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24F143A7" wp14:editId="5B04E274">
            <wp:extent cx="1294790" cy="2733286"/>
            <wp:effectExtent l="0" t="0" r="635" b="0"/>
            <wp:docPr id="517" name="รูปภาพ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1648975248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73" cy="27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6D72" w14:textId="48DF0C6A" w:rsidR="00401B7C" w:rsidRDefault="00401B7C" w:rsidP="00162A31">
      <w:pPr>
        <w:pStyle w:val="8"/>
      </w:pPr>
      <w:bookmarkStart w:id="515" w:name="_Toc70513978"/>
      <w:bookmarkStart w:id="516" w:name="_Toc71832107"/>
      <w:bookmarkStart w:id="517" w:name="_Toc72266002"/>
      <w:bookmarkStart w:id="518" w:name="_Toc72266314"/>
      <w:r>
        <w:rPr>
          <w:rFonts w:hint="cs"/>
          <w:cs/>
        </w:rPr>
        <w:t>หน้าจอ</w:t>
      </w:r>
      <w:bookmarkEnd w:id="515"/>
      <w:bookmarkEnd w:id="516"/>
      <w:bookmarkEnd w:id="517"/>
      <w:bookmarkEnd w:id="518"/>
      <w:r w:rsidR="00A5134A">
        <w:rPr>
          <w:rFonts w:hint="cs"/>
          <w:cs/>
        </w:rPr>
        <w:t>แสดงสถานที่ตรวจเชื้อ</w:t>
      </w:r>
    </w:p>
    <w:p w14:paraId="343B6D34" w14:textId="77777777" w:rsidR="00401B7C" w:rsidRDefault="00401B7C" w:rsidP="00401B7C">
      <w:pPr>
        <w:ind w:firstLine="0"/>
        <w:jc w:val="left"/>
      </w:pPr>
      <w:r>
        <w:br w:type="page"/>
      </w:r>
    </w:p>
    <w:p w14:paraId="66D945F8" w14:textId="465323AD" w:rsidR="00401B7C" w:rsidRPr="00E2628B" w:rsidRDefault="00401B7C" w:rsidP="00707B1A">
      <w:pPr>
        <w:pStyle w:val="3"/>
      </w:pPr>
      <w:r>
        <w:rPr>
          <w:rFonts w:hint="cs"/>
          <w:cs/>
        </w:rPr>
        <w:lastRenderedPageBreak/>
        <w:t>หน้า</w:t>
      </w:r>
      <w:r w:rsidR="00AF07AA">
        <w:rPr>
          <w:rFonts w:hint="cs"/>
          <w:cs/>
        </w:rPr>
        <w:t>แสดงโรงพยาบาลใกล้ฉัน</w:t>
      </w:r>
      <w:r>
        <w:rPr>
          <w:rFonts w:hint="cs"/>
          <w:cs/>
        </w:rPr>
        <w:t xml:space="preserve"> ประกอบด้วย</w:t>
      </w:r>
      <w:r w:rsidR="00AF07AA">
        <w:rPr>
          <w:rFonts w:hint="cs"/>
          <w:cs/>
        </w:rPr>
        <w:t>แผนที่แสดงตำแหน่งโรงพยาบาล</w:t>
      </w:r>
      <w:r>
        <w:rPr>
          <w:rFonts w:hint="cs"/>
          <w:cs/>
        </w:rPr>
        <w:t xml:space="preserve"> ชื่อ</w:t>
      </w:r>
      <w:r w:rsidR="00AF07AA">
        <w:rPr>
          <w:rFonts w:hint="cs"/>
          <w:cs/>
        </w:rPr>
        <w:t>โรงพยาบาล</w:t>
      </w:r>
      <w:r>
        <w:rPr>
          <w:rFonts w:hint="cs"/>
          <w:cs/>
        </w:rPr>
        <w:t xml:space="preserve"> และ</w:t>
      </w:r>
      <w:r w:rsidR="00AF07AA">
        <w:rPr>
          <w:rFonts w:hint="cs"/>
          <w:cs/>
        </w:rPr>
        <w:t>ปุ่มสำหรับ</w:t>
      </w:r>
      <w:r w:rsidR="009C1673">
        <w:rPr>
          <w:rFonts w:hint="cs"/>
          <w:cs/>
        </w:rPr>
        <w:t>แสดงเส้นทาง</w:t>
      </w:r>
      <w:r w:rsidR="00AF07AA">
        <w:rPr>
          <w:rFonts w:hint="cs"/>
          <w:cs/>
        </w:rPr>
        <w:t>ไปยัง</w:t>
      </w:r>
      <w:r w:rsidR="009C1673">
        <w:rPr>
          <w:rFonts w:hint="cs"/>
          <w:cs/>
        </w:rPr>
        <w:t>โรงพยาบาลที่เลือก</w:t>
      </w:r>
      <w:r w:rsidR="00185A2F">
        <w:rPr>
          <w:rFonts w:hint="cs"/>
          <w:cs/>
        </w:rPr>
        <w:t>ดังภาพที่ 4-</w:t>
      </w:r>
      <w:r w:rsidR="00185A2F">
        <w:t>12</w:t>
      </w:r>
    </w:p>
    <w:p w14:paraId="385E3261" w14:textId="4F7CE258" w:rsidR="00401B7C" w:rsidRDefault="00A5134A" w:rsidP="00A5134A">
      <w:pPr>
        <w:pStyle w:val="a4"/>
        <w:jc w:val="center"/>
        <w:rPr>
          <w:cs/>
        </w:rPr>
      </w:pPr>
      <w:r>
        <w:rPr>
          <w:noProof/>
        </w:rPr>
        <w:drawing>
          <wp:inline distT="0" distB="0" distL="0" distR="0" wp14:anchorId="05043306" wp14:editId="1A4E9EF1">
            <wp:extent cx="1152525" cy="2432966"/>
            <wp:effectExtent l="0" t="0" r="0" b="5715"/>
            <wp:docPr id="518" name="รูปภาพ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1646867941.png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934" cy="24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3AD" w14:textId="206CE4D2" w:rsidR="00401B7C" w:rsidRDefault="00401B7C" w:rsidP="00162A31">
      <w:pPr>
        <w:pStyle w:val="8"/>
      </w:pPr>
      <w:bookmarkStart w:id="519" w:name="_Toc70513979"/>
      <w:bookmarkStart w:id="520" w:name="_Toc71832108"/>
      <w:bookmarkStart w:id="521" w:name="_Toc72266003"/>
      <w:bookmarkStart w:id="522" w:name="_Toc72266315"/>
      <w:r>
        <w:rPr>
          <w:rFonts w:hint="cs"/>
          <w:cs/>
        </w:rPr>
        <w:t>หน้าจอ</w:t>
      </w:r>
      <w:bookmarkEnd w:id="519"/>
      <w:bookmarkEnd w:id="520"/>
      <w:bookmarkEnd w:id="521"/>
      <w:bookmarkEnd w:id="522"/>
      <w:r w:rsidR="00A5134A">
        <w:rPr>
          <w:rFonts w:hint="cs"/>
          <w:cs/>
        </w:rPr>
        <w:t>หน้าแสดงโรงพยาบาลใกล้ฉัน</w:t>
      </w:r>
    </w:p>
    <w:p w14:paraId="2090FE8F" w14:textId="0760D656" w:rsidR="00401B7C" w:rsidRDefault="009C1673" w:rsidP="009C1673">
      <w:pPr>
        <w:pStyle w:val="3"/>
      </w:pPr>
      <w:r w:rsidRPr="009C1673">
        <w:rPr>
          <w:cs/>
        </w:rPr>
        <w:t>หน้าจัดการ</w:t>
      </w:r>
      <w:r>
        <w:rPr>
          <w:rFonts w:hint="cs"/>
          <w:cs/>
        </w:rPr>
        <w:t>ประชาสัมพันธ์</w:t>
      </w:r>
      <w:r w:rsidRPr="009C1673">
        <w:rPr>
          <w:cs/>
        </w:rPr>
        <w:t xml:space="preserve"> ภายในหน้าประกอบด้วย</w:t>
      </w:r>
      <w:r>
        <w:rPr>
          <w:rFonts w:hint="cs"/>
          <w:cs/>
        </w:rPr>
        <w:t>ประชาสัมพันธ์</w:t>
      </w:r>
      <w:r w:rsidRPr="009C1673">
        <w:rPr>
          <w:cs/>
        </w:rPr>
        <w:t>ทั้งหมด ในระบบ สามารถลบ</w:t>
      </w:r>
      <w:r>
        <w:rPr>
          <w:rFonts w:hint="cs"/>
          <w:cs/>
        </w:rPr>
        <w:t>การประชาสัมพันธ์</w:t>
      </w:r>
      <w:r w:rsidRPr="009C1673">
        <w:rPr>
          <w:cs/>
        </w:rPr>
        <w:t>ต่าง ๆ ลบ</w:t>
      </w:r>
      <w:r>
        <w:rPr>
          <w:rFonts w:hint="cs"/>
          <w:cs/>
        </w:rPr>
        <w:t>การประสัมพันธ์</w:t>
      </w:r>
      <w:r w:rsidRPr="009C1673">
        <w:rPr>
          <w:cs/>
        </w:rPr>
        <w:t>ได้</w:t>
      </w:r>
      <w:r w:rsidR="00185A2F">
        <w:rPr>
          <w:rFonts w:hint="cs"/>
          <w:cs/>
        </w:rPr>
        <w:t>ดังภาพที่ 4-</w:t>
      </w:r>
      <w:r w:rsidR="00185A2F">
        <w:t>13</w:t>
      </w:r>
    </w:p>
    <w:p w14:paraId="75827BF4" w14:textId="7DCA91F8" w:rsidR="00401B7C" w:rsidRDefault="00A5134A" w:rsidP="00A5134A">
      <w:pPr>
        <w:pStyle w:val="a4"/>
        <w:jc w:val="center"/>
      </w:pPr>
      <w:r>
        <w:rPr>
          <w:noProof/>
        </w:rPr>
        <w:drawing>
          <wp:inline distT="0" distB="0" distL="0" distR="0" wp14:anchorId="5F4EC829" wp14:editId="7D6C4483">
            <wp:extent cx="1247775" cy="2634037"/>
            <wp:effectExtent l="0" t="0" r="0" b="0"/>
            <wp:docPr id="519" name="รูปภาพ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1648975324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135" cy="26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2ED6" w14:textId="658AAD9C" w:rsidR="00401B7C" w:rsidRDefault="00401B7C" w:rsidP="00162A31">
      <w:pPr>
        <w:pStyle w:val="8"/>
      </w:pPr>
      <w:bookmarkStart w:id="523" w:name="_Toc70513980"/>
      <w:bookmarkStart w:id="524" w:name="_Toc71832109"/>
      <w:bookmarkStart w:id="525" w:name="_Toc72266004"/>
      <w:bookmarkStart w:id="526" w:name="_Toc72266316"/>
      <w:r>
        <w:rPr>
          <w:rFonts w:hint="cs"/>
          <w:cs/>
        </w:rPr>
        <w:t>หน้าจอ</w:t>
      </w:r>
      <w:bookmarkEnd w:id="523"/>
      <w:bookmarkEnd w:id="524"/>
      <w:bookmarkEnd w:id="525"/>
      <w:bookmarkEnd w:id="526"/>
      <w:r w:rsidR="00A5134A">
        <w:rPr>
          <w:rFonts w:hint="cs"/>
          <w:cs/>
        </w:rPr>
        <w:t>หน้าแสดงการประชาสัมพันธ์</w:t>
      </w:r>
    </w:p>
    <w:p w14:paraId="32439080" w14:textId="77777777" w:rsidR="00401B7C" w:rsidRDefault="00401B7C" w:rsidP="00401B7C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650B4049" w14:textId="4C569234" w:rsidR="00401B7C" w:rsidRPr="00AA1204" w:rsidRDefault="009C1673" w:rsidP="009C1673">
      <w:pPr>
        <w:pStyle w:val="3"/>
      </w:pPr>
      <w:r w:rsidRPr="009C1673">
        <w:rPr>
          <w:cs/>
        </w:rPr>
        <w:lastRenderedPageBreak/>
        <w:t>หน้าจัดการ</w:t>
      </w:r>
      <w:r>
        <w:rPr>
          <w:rFonts w:hint="cs"/>
          <w:cs/>
        </w:rPr>
        <w:t xml:space="preserve">เบอร์สายด่วน </w:t>
      </w:r>
      <w:r w:rsidRPr="009C1673">
        <w:rPr>
          <w:cs/>
        </w:rPr>
        <w:t>ภายในหน้าประกอบด้วย</w:t>
      </w:r>
      <w:r>
        <w:rPr>
          <w:rFonts w:hint="cs"/>
          <w:cs/>
        </w:rPr>
        <w:t>เบอร์สายด่วน</w:t>
      </w:r>
      <w:r w:rsidRPr="009C1673">
        <w:rPr>
          <w:cs/>
        </w:rPr>
        <w:t xml:space="preserve">ทั้งหมด </w:t>
      </w:r>
      <w:r>
        <w:rPr>
          <w:rFonts w:hint="cs"/>
          <w:cs/>
        </w:rPr>
        <w:t xml:space="preserve">ชื่อเบอร์สายด่วน </w:t>
      </w:r>
      <w:r w:rsidRPr="009C1673">
        <w:rPr>
          <w:cs/>
        </w:rPr>
        <w:t>ในระบบ สามารถลบ</w:t>
      </w:r>
      <w:r>
        <w:rPr>
          <w:rFonts w:hint="cs"/>
          <w:cs/>
        </w:rPr>
        <w:t>เบอร์สายด่วน</w:t>
      </w:r>
      <w:r w:rsidRPr="009C1673">
        <w:rPr>
          <w:cs/>
        </w:rPr>
        <w:t>ต่าง ๆ ลบ</w:t>
      </w:r>
      <w:r>
        <w:rPr>
          <w:rFonts w:hint="cs"/>
          <w:cs/>
        </w:rPr>
        <w:t>เบอร์สายด่วน</w:t>
      </w:r>
      <w:r w:rsidRPr="009C1673">
        <w:rPr>
          <w:cs/>
        </w:rPr>
        <w:t>ได้</w:t>
      </w:r>
      <w:r w:rsidR="00185A2F">
        <w:rPr>
          <w:rFonts w:hint="cs"/>
          <w:cs/>
        </w:rPr>
        <w:t>ดังภาพที่ 4-</w:t>
      </w:r>
      <w:r w:rsidR="00185A2F">
        <w:t>14</w:t>
      </w:r>
    </w:p>
    <w:p w14:paraId="7BAE1CCA" w14:textId="3231E7C4" w:rsidR="00401B7C" w:rsidRDefault="002A3EB8" w:rsidP="002A3EB8">
      <w:pPr>
        <w:pStyle w:val="a4"/>
        <w:jc w:val="center"/>
      </w:pPr>
      <w:r>
        <w:rPr>
          <w:noProof/>
        </w:rPr>
        <w:drawing>
          <wp:inline distT="0" distB="0" distL="0" distR="0" wp14:anchorId="3F952252" wp14:editId="57526EA4">
            <wp:extent cx="1295400" cy="2734570"/>
            <wp:effectExtent l="0" t="0" r="0" b="8890"/>
            <wp:docPr id="520" name="รูปภาพ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648975369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350" cy="27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D47" w14:textId="21630995" w:rsidR="00401B7C" w:rsidRDefault="00401B7C" w:rsidP="00162A31">
      <w:pPr>
        <w:pStyle w:val="8"/>
      </w:pPr>
      <w:bookmarkStart w:id="527" w:name="_Toc70513981"/>
      <w:bookmarkStart w:id="528" w:name="_Toc71832110"/>
      <w:bookmarkStart w:id="529" w:name="_Toc72266005"/>
      <w:bookmarkStart w:id="530" w:name="_Toc72266317"/>
      <w:r>
        <w:rPr>
          <w:rFonts w:hint="cs"/>
          <w:cs/>
        </w:rPr>
        <w:t>หน้าจอหน้า</w:t>
      </w:r>
      <w:bookmarkEnd w:id="527"/>
      <w:bookmarkEnd w:id="528"/>
      <w:bookmarkEnd w:id="529"/>
      <w:bookmarkEnd w:id="530"/>
      <w:r w:rsidR="002A3EB8">
        <w:rPr>
          <w:rFonts w:hint="cs"/>
          <w:cs/>
        </w:rPr>
        <w:t>แสดงเบอร์สายด่วน</w:t>
      </w:r>
    </w:p>
    <w:p w14:paraId="6D6E5C35" w14:textId="0DD3493B" w:rsidR="00401B7C" w:rsidRDefault="00401B7C" w:rsidP="00707B1A">
      <w:pPr>
        <w:pStyle w:val="3"/>
        <w:numPr>
          <w:ilvl w:val="2"/>
          <w:numId w:val="2"/>
        </w:numPr>
      </w:pPr>
      <w:r>
        <w:rPr>
          <w:rFonts w:hint="cs"/>
          <w:cs/>
        </w:rPr>
        <w:t>หน้า</w:t>
      </w:r>
      <w:r w:rsidR="009C1673">
        <w:rPr>
          <w:rFonts w:hint="cs"/>
          <w:cs/>
        </w:rPr>
        <w:t>แสดงไท</w:t>
      </w:r>
      <w:proofErr w:type="spellStart"/>
      <w:r w:rsidR="009C1673">
        <w:rPr>
          <w:rFonts w:hint="cs"/>
          <w:cs/>
        </w:rPr>
        <w:t>ม์</w:t>
      </w:r>
      <w:proofErr w:type="spellEnd"/>
      <w:r w:rsidR="009C1673">
        <w:rPr>
          <w:rFonts w:hint="cs"/>
          <w:cs/>
        </w:rPr>
        <w:t xml:space="preserve">ไลน์ย้อนหลัง </w:t>
      </w:r>
      <w:r w:rsidR="009C1673">
        <w:t xml:space="preserve">14 </w:t>
      </w:r>
      <w:r w:rsidR="009C1673">
        <w:rPr>
          <w:rFonts w:hint="cs"/>
          <w:cs/>
        </w:rPr>
        <w:t>วัน</w:t>
      </w:r>
      <w:r>
        <w:rPr>
          <w:rFonts w:hint="cs"/>
          <w:cs/>
        </w:rPr>
        <w:t xml:space="preserve"> มีการแสด</w:t>
      </w:r>
      <w:r w:rsidR="00E4244D">
        <w:rPr>
          <w:rFonts w:hint="cs"/>
          <w:cs/>
        </w:rPr>
        <w:t>งไท</w:t>
      </w:r>
      <w:proofErr w:type="spellStart"/>
      <w:r w:rsidR="00E4244D">
        <w:rPr>
          <w:rFonts w:hint="cs"/>
          <w:cs/>
        </w:rPr>
        <w:t>ม์</w:t>
      </w:r>
      <w:proofErr w:type="spellEnd"/>
      <w:r w:rsidR="00E4244D">
        <w:rPr>
          <w:rFonts w:hint="cs"/>
          <w:cs/>
        </w:rPr>
        <w:t>ไลน์</w:t>
      </w:r>
      <w:r>
        <w:rPr>
          <w:rFonts w:hint="cs"/>
          <w:cs/>
        </w:rPr>
        <w:t>ทั้งหมดมาแสดง ประกอบด้วย</w:t>
      </w:r>
      <w:r w:rsidR="00CB2F64">
        <w:rPr>
          <w:rFonts w:hint="cs"/>
          <w:cs/>
        </w:rPr>
        <w:t xml:space="preserve">วัน เดือน ปีย้อนหลัง </w:t>
      </w:r>
      <w:r w:rsidR="00CB2F64">
        <w:t>14</w:t>
      </w:r>
      <w:r w:rsidR="00CB2F64">
        <w:rPr>
          <w:rFonts w:hint="cs"/>
          <w:cs/>
        </w:rPr>
        <w:t xml:space="preserve"> วัน สถานที่ย้อนหลัง</w:t>
      </w:r>
      <w:r w:rsidR="0054333B">
        <w:rPr>
          <w:rFonts w:hint="cs"/>
          <w:cs/>
        </w:rPr>
        <w:t xml:space="preserve"> </w:t>
      </w:r>
      <w:r w:rsidR="00CB2F64">
        <w:rPr>
          <w:rFonts w:hint="cs"/>
          <w:cs/>
        </w:rPr>
        <w:t>และวันที่ย้อนหลังทั้งหมด</w:t>
      </w:r>
      <w:r w:rsidR="00CB2F64">
        <w:t xml:space="preserve"> 14 </w:t>
      </w:r>
      <w:r w:rsidR="00CB2F64">
        <w:rPr>
          <w:rFonts w:hint="cs"/>
          <w:cs/>
        </w:rPr>
        <w:t>วัน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15</w:t>
      </w:r>
    </w:p>
    <w:p w14:paraId="3DD46147" w14:textId="7F55CE2B" w:rsidR="00401B7C" w:rsidRDefault="00CB2F64" w:rsidP="002A3EB8">
      <w:pPr>
        <w:pStyle w:val="a4"/>
        <w:jc w:val="center"/>
      </w:pPr>
      <w:r>
        <w:rPr>
          <w:noProof/>
        </w:rPr>
        <w:drawing>
          <wp:inline distT="0" distB="0" distL="0" distR="0" wp14:anchorId="19D3347F" wp14:editId="628E0648">
            <wp:extent cx="1375723" cy="2904134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77499330_542053727424537_1712841650197456979_n.png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008" cy="29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BCBC" w14:textId="738F7D12" w:rsidR="00401B7C" w:rsidRDefault="00401B7C" w:rsidP="00162A31">
      <w:pPr>
        <w:pStyle w:val="8"/>
      </w:pPr>
      <w:bookmarkStart w:id="531" w:name="_Toc70513982"/>
      <w:bookmarkStart w:id="532" w:name="_Toc71832111"/>
      <w:bookmarkStart w:id="533" w:name="_Toc72266006"/>
      <w:bookmarkStart w:id="534" w:name="_Toc72266318"/>
      <w:r>
        <w:rPr>
          <w:rFonts w:hint="cs"/>
          <w:cs/>
        </w:rPr>
        <w:t>หน้าจอ</w:t>
      </w:r>
      <w:bookmarkEnd w:id="531"/>
      <w:bookmarkEnd w:id="532"/>
      <w:bookmarkEnd w:id="533"/>
      <w:bookmarkEnd w:id="534"/>
      <w:r w:rsidR="002A3EB8">
        <w:rPr>
          <w:rFonts w:hint="cs"/>
          <w:cs/>
        </w:rPr>
        <w:t>แสดงไท</w:t>
      </w:r>
      <w:proofErr w:type="spellStart"/>
      <w:r w:rsidR="002A3EB8">
        <w:rPr>
          <w:rFonts w:hint="cs"/>
          <w:cs/>
        </w:rPr>
        <w:t>ม์</w:t>
      </w:r>
      <w:proofErr w:type="spellEnd"/>
      <w:r w:rsidR="002A3EB8">
        <w:rPr>
          <w:rFonts w:hint="cs"/>
          <w:cs/>
        </w:rPr>
        <w:t xml:space="preserve">ไลน์ย้อนหลัง </w:t>
      </w:r>
      <w:r w:rsidR="002A3EB8">
        <w:t>14</w:t>
      </w:r>
      <w:r w:rsidR="002A3EB8">
        <w:rPr>
          <w:rFonts w:hint="cs"/>
          <w:cs/>
        </w:rPr>
        <w:t xml:space="preserve"> วัน</w:t>
      </w:r>
    </w:p>
    <w:p w14:paraId="25E926E7" w14:textId="77777777" w:rsidR="00401B7C" w:rsidRDefault="00401B7C" w:rsidP="00401B7C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668FA5BA" w14:textId="6BE0BFF6" w:rsidR="00401B7C" w:rsidRDefault="00401B7C" w:rsidP="00A82DCC">
      <w:pPr>
        <w:pStyle w:val="2"/>
      </w:pPr>
      <w:bookmarkStart w:id="535" w:name="_Toc70508792"/>
      <w:bookmarkStart w:id="536" w:name="_Toc70514038"/>
      <w:bookmarkStart w:id="537" w:name="_Toc72270036"/>
      <w:r>
        <w:rPr>
          <w:rFonts w:hint="cs"/>
          <w:cs/>
        </w:rPr>
        <w:lastRenderedPageBreak/>
        <w:t>ส่วนของผู้ใช้งาน</w:t>
      </w:r>
      <w:bookmarkEnd w:id="535"/>
      <w:bookmarkEnd w:id="536"/>
      <w:bookmarkEnd w:id="537"/>
    </w:p>
    <w:p w14:paraId="2FD5C7EF" w14:textId="262ECB24" w:rsidR="00401B7C" w:rsidRDefault="005A27B6" w:rsidP="005A27B6">
      <w:pPr>
        <w:pStyle w:val="3"/>
      </w:pPr>
      <w:bookmarkStart w:id="538" w:name="_Hlk100936271"/>
      <w:r>
        <w:t xml:space="preserve">TAB </w:t>
      </w:r>
      <w:r w:rsidRPr="005A27B6">
        <w:rPr>
          <w:cs/>
        </w:rPr>
        <w:t>ด้านข้างของ</w:t>
      </w:r>
      <w:r w:rsidR="00016500">
        <w:rPr>
          <w:rFonts w:hint="cs"/>
          <w:cs/>
        </w:rPr>
        <w:t>นักศึกษาสถานะปกติ</w:t>
      </w:r>
      <w:r w:rsidRPr="005A27B6">
        <w:rPr>
          <w:cs/>
        </w:rPr>
        <w:t xml:space="preserve">จะแสดงข้อมูลในรูปแบบของ </w:t>
      </w:r>
      <w:r w:rsidRPr="005A27B6">
        <w:t xml:space="preserve">Drawer </w:t>
      </w:r>
      <w:r w:rsidRPr="005A27B6">
        <w:rPr>
          <w:cs/>
        </w:rPr>
        <w:t>เกี่ยวกับ คู่มือโควิด คู่มือการกักตัว สถานที่ตรวจเชื้อ โรงพยาบาลใกล้ฉัน การประชาสัมพันธ์ ได้แก่ ระบบจัดการข้อมูลคู่มือโควิด ระบบจัดการข้อมูลคู่มือกักตัว ระบบจัดการข้อมูลการประชาสัมพันธ์ การ</w:t>
      </w:r>
      <w:r>
        <w:rPr>
          <w:rFonts w:hint="cs"/>
          <w:cs/>
        </w:rPr>
        <w:t>ดู</w:t>
      </w:r>
      <w:r w:rsidRPr="005A27B6">
        <w:rPr>
          <w:cs/>
        </w:rPr>
        <w:t>ข้อมูลซึ่ง</w:t>
      </w:r>
      <w:r>
        <w:rPr>
          <w:rFonts w:hint="cs"/>
          <w:cs/>
        </w:rPr>
        <w:t>นักศึกษา</w:t>
      </w:r>
      <w:r w:rsidRPr="005A27B6">
        <w:rPr>
          <w:cs/>
        </w:rPr>
        <w:t>สามารถเข้า</w:t>
      </w:r>
      <w:r>
        <w:rPr>
          <w:rFonts w:hint="cs"/>
          <w:cs/>
        </w:rPr>
        <w:t>ดู</w:t>
      </w:r>
      <w:r w:rsidRPr="005A27B6">
        <w:rPr>
          <w:cs/>
        </w:rPr>
        <w:t>ข้อมูลได้</w:t>
      </w:r>
      <w:bookmarkEnd w:id="538"/>
      <w:r w:rsidRPr="005A27B6">
        <w:rPr>
          <w:cs/>
        </w:rPr>
        <w:t xml:space="preserve"> ได้ดังภาพที่ </w:t>
      </w:r>
      <w:r w:rsidRPr="005A27B6">
        <w:t>4-</w:t>
      </w:r>
      <w:r w:rsidR="00E872F3">
        <w:t>16</w:t>
      </w:r>
    </w:p>
    <w:p w14:paraId="3763DCDD" w14:textId="0C7193BF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7C3DC5C6" wp14:editId="403DB4E8">
            <wp:extent cx="1192378" cy="2517102"/>
            <wp:effectExtent l="0" t="0" r="8255" b="0"/>
            <wp:docPr id="529" name="รูปภาพ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164897622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236" cy="25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78B" w14:textId="316502F7" w:rsidR="00401B7C" w:rsidRPr="003437B5" w:rsidRDefault="00401B7C" w:rsidP="005A3DA1">
      <w:pPr>
        <w:pStyle w:val="8"/>
      </w:pPr>
      <w:bookmarkStart w:id="539" w:name="_Toc70513990"/>
      <w:bookmarkStart w:id="540" w:name="_Toc71832119"/>
      <w:bookmarkStart w:id="541" w:name="_Toc72266014"/>
      <w:bookmarkStart w:id="542" w:name="_Toc72266326"/>
      <w:r>
        <w:rPr>
          <w:rFonts w:hint="cs"/>
          <w:cs/>
        </w:rPr>
        <w:t>หน้าจอ</w:t>
      </w:r>
      <w:bookmarkStart w:id="543" w:name="_Hlk99918235"/>
      <w:bookmarkEnd w:id="539"/>
      <w:bookmarkEnd w:id="540"/>
      <w:bookmarkEnd w:id="541"/>
      <w:bookmarkEnd w:id="542"/>
      <w:r w:rsidR="005A3DA1" w:rsidRPr="005A3DA1">
        <w:t xml:space="preserve"> </w:t>
      </w:r>
      <w:r w:rsidR="005A3DA1" w:rsidRPr="00085B33">
        <w:t>Drawer</w:t>
      </w:r>
      <w:r w:rsidR="005A3DA1" w:rsidRPr="00085B33">
        <w:rPr>
          <w:rFonts w:hint="cs"/>
          <w:cs/>
        </w:rPr>
        <w:t xml:space="preserve"> สำหรับผู้ใช้งานปกติ</w:t>
      </w:r>
      <w:bookmarkEnd w:id="543"/>
    </w:p>
    <w:p w14:paraId="328024CE" w14:textId="1DAD1F91" w:rsidR="00401B7C" w:rsidRDefault="005A27B6" w:rsidP="00707B1A">
      <w:pPr>
        <w:pStyle w:val="3"/>
      </w:pPr>
      <w:r w:rsidRPr="005A27B6">
        <w:rPr>
          <w:cs/>
        </w:rPr>
        <w:t>หน้าแรกของ</w:t>
      </w:r>
      <w:r>
        <w:rPr>
          <w:rFonts w:hint="cs"/>
          <w:cs/>
        </w:rPr>
        <w:t>นักศึกษา</w:t>
      </w:r>
      <w:r w:rsidRPr="005A27B6">
        <w:rPr>
          <w:cs/>
        </w:rPr>
        <w:t>จะแสดงข้อมูล</w:t>
      </w:r>
      <w:r>
        <w:rPr>
          <w:rFonts w:hint="cs"/>
          <w:cs/>
        </w:rPr>
        <w:t xml:space="preserve">สถานการณ์โควิดประจำวัน </w:t>
      </w:r>
      <w:r w:rsidRPr="005A27B6">
        <w:rPr>
          <w:cs/>
        </w:rPr>
        <w:t>ภายในหน้าจะแสดงข้อมูล</w:t>
      </w:r>
      <w:r>
        <w:rPr>
          <w:rFonts w:hint="cs"/>
          <w:cs/>
        </w:rPr>
        <w:t>ติดเชื้อวันนี้ หายป่วยวันนี้ ติดเชื้อสะสม หายป่วยสะสม เสียชีวิตวันนี้ เสียชีวิตสะสม</w:t>
      </w:r>
      <w:r w:rsidR="00401B7C">
        <w:rPr>
          <w:rFonts w:hint="cs"/>
          <w:cs/>
        </w:rPr>
        <w:t xml:space="preserve"> </w:t>
      </w:r>
      <w:r>
        <w:rPr>
          <w:rFonts w:hint="cs"/>
          <w:cs/>
        </w:rPr>
        <w:t>และข่าวเกี่ยวกับสถานการณ์โควิด</w:t>
      </w:r>
      <w:r w:rsidR="00185A2F">
        <w:rPr>
          <w:rFonts w:hint="cs"/>
          <w:cs/>
        </w:rPr>
        <w:t>ดังภาพที่ 4-</w:t>
      </w:r>
      <w:r w:rsidR="00E872F3">
        <w:t>17</w:t>
      </w:r>
    </w:p>
    <w:p w14:paraId="0280EA3C" w14:textId="4B80D7C1" w:rsidR="005A3DA1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79D459AC" wp14:editId="09B788BE">
            <wp:extent cx="1148487" cy="2424439"/>
            <wp:effectExtent l="0" t="0" r="0" b="0"/>
            <wp:docPr id="530" name="รูปภาพ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1648976783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813" cy="25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4297" w14:textId="06FD7EA6" w:rsidR="005A3DA1" w:rsidRDefault="005A3DA1" w:rsidP="005A3DA1">
      <w:pPr>
        <w:pStyle w:val="8"/>
      </w:pPr>
      <w:bookmarkStart w:id="544" w:name="_Toc70513991"/>
      <w:bookmarkStart w:id="545" w:name="_Toc71832120"/>
      <w:bookmarkStart w:id="546" w:name="_Toc72266015"/>
      <w:bookmarkStart w:id="547" w:name="_Toc72266327"/>
      <w:r>
        <w:rPr>
          <w:rFonts w:hint="cs"/>
          <w:cs/>
        </w:rPr>
        <w:t>หน้าจอ</w:t>
      </w:r>
      <w:bookmarkStart w:id="548" w:name="_Hlk99918252"/>
      <w:bookmarkEnd w:id="544"/>
      <w:bookmarkEnd w:id="545"/>
      <w:bookmarkEnd w:id="546"/>
      <w:bookmarkEnd w:id="547"/>
      <w:r>
        <w:rPr>
          <w:rFonts w:hint="cs"/>
          <w:cs/>
        </w:rPr>
        <w:t>แสดงหน้าแรกของผู้ใช้งาน</w:t>
      </w:r>
      <w:bookmarkEnd w:id="548"/>
    </w:p>
    <w:p w14:paraId="28E1DD0F" w14:textId="77777777" w:rsidR="005A3DA1" w:rsidRPr="005A27B6" w:rsidRDefault="005A3DA1" w:rsidP="005A3DA1">
      <w:pPr>
        <w:pStyle w:val="a4"/>
        <w:jc w:val="center"/>
        <w:rPr>
          <w:sz w:val="2"/>
          <w:szCs w:val="2"/>
        </w:rPr>
      </w:pPr>
    </w:p>
    <w:p w14:paraId="028EA2D6" w14:textId="394E47A4" w:rsidR="006D2084" w:rsidRDefault="005A27B6" w:rsidP="005A27B6">
      <w:pPr>
        <w:pStyle w:val="3"/>
      </w:pPr>
      <w:r w:rsidRPr="005A27B6">
        <w:rPr>
          <w:cs/>
        </w:rPr>
        <w:lastRenderedPageBreak/>
        <w:t xml:space="preserve">หน้าแผนที่แสดงตำแหน่งนักศึกษาที่อยู่ในระบบทั้งหมด ประกอบด้วยตำแหน่งของนักศึกษา และสถานะของนักศึกษา </w:t>
      </w:r>
      <w:r w:rsidR="006D2084">
        <w:rPr>
          <w:rFonts w:hint="cs"/>
          <w:cs/>
        </w:rPr>
        <w:t>ดังภาพที่ 4-</w:t>
      </w:r>
      <w:r w:rsidR="00E872F3">
        <w:t>18</w:t>
      </w:r>
    </w:p>
    <w:p w14:paraId="4A61F38D" w14:textId="3A3FAF9B" w:rsidR="006D2084" w:rsidRDefault="005A3DA1" w:rsidP="005A3DA1">
      <w:pPr>
        <w:pStyle w:val="a4"/>
        <w:jc w:val="center"/>
      </w:pPr>
      <w:r>
        <w:rPr>
          <w:noProof/>
          <w:lang w:val="th-TH"/>
        </w:rPr>
        <w:drawing>
          <wp:inline distT="0" distB="0" distL="0" distR="0" wp14:anchorId="3840ABCB" wp14:editId="240B6676">
            <wp:extent cx="1266825" cy="2674256"/>
            <wp:effectExtent l="0" t="0" r="0" b="0"/>
            <wp:docPr id="531" name="รูปภาพ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648976899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933" cy="26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32F9" w14:textId="61A52521" w:rsidR="006D2084" w:rsidRPr="005A3DA1" w:rsidRDefault="006D2084" w:rsidP="005A3DA1">
      <w:pPr>
        <w:pStyle w:val="8"/>
        <w:rPr>
          <w:cs/>
        </w:rPr>
      </w:pPr>
      <w:bookmarkStart w:id="549" w:name="_Toc72266016"/>
      <w:bookmarkStart w:id="550" w:name="_Toc72266328"/>
      <w:r>
        <w:rPr>
          <w:rFonts w:hint="cs"/>
          <w:cs/>
        </w:rPr>
        <w:t>หน้า</w:t>
      </w:r>
      <w:bookmarkStart w:id="551" w:name="_Hlk99918276"/>
      <w:bookmarkEnd w:id="549"/>
      <w:bookmarkEnd w:id="550"/>
      <w:r w:rsidR="005A3DA1">
        <w:rPr>
          <w:rFonts w:hint="cs"/>
          <w:cs/>
        </w:rPr>
        <w:t>จอหน้าแสดงตำแหน่งของนักศึกษาทุกสถานะ</w:t>
      </w:r>
      <w:bookmarkEnd w:id="551"/>
    </w:p>
    <w:p w14:paraId="08C0B567" w14:textId="34EBD23D" w:rsidR="006D2084" w:rsidRDefault="006D2084" w:rsidP="00707B1A">
      <w:pPr>
        <w:pStyle w:val="3"/>
      </w:pPr>
      <w:r>
        <w:rPr>
          <w:rFonts w:hint="cs"/>
          <w:cs/>
        </w:rPr>
        <w:t>หน้า</w:t>
      </w:r>
      <w:r w:rsidR="005A27B6">
        <w:rPr>
          <w:rFonts w:hint="cs"/>
          <w:cs/>
        </w:rPr>
        <w:t>ขอเปลี่ยนสถานะสำหรับนักศึกษาสถานะปกติ</w:t>
      </w:r>
      <w:r>
        <w:rPr>
          <w:rFonts w:hint="cs"/>
          <w:cs/>
        </w:rPr>
        <w:t xml:space="preserve"> </w:t>
      </w:r>
      <w:r w:rsidR="005A27B6">
        <w:rPr>
          <w:rFonts w:hint="cs"/>
          <w:cs/>
        </w:rPr>
        <w:t>ภายในหน้าจะแสดงวิธ</w:t>
      </w:r>
      <w:r w:rsidR="00691118">
        <w:rPr>
          <w:rFonts w:hint="cs"/>
          <w:cs/>
        </w:rPr>
        <w:t>ี</w:t>
      </w:r>
      <w:r w:rsidR="005A27B6">
        <w:rPr>
          <w:rFonts w:hint="cs"/>
          <w:cs/>
        </w:rPr>
        <w:t xml:space="preserve">การล้างมือและสถานะเดิมของนักศึกษา </w:t>
      </w:r>
      <w:r>
        <w:rPr>
          <w:rFonts w:hint="cs"/>
          <w:cs/>
        </w:rPr>
        <w:t>ประกอบด้วย</w:t>
      </w:r>
      <w:r w:rsidR="005459D4">
        <w:rPr>
          <w:rFonts w:hint="cs"/>
          <w:cs/>
        </w:rPr>
        <w:t>ปุ่มขอเปลี่ยนสถานะกักตัว ปุ่มขอเปลี่ยนสถานะติดเชื้อ</w:t>
      </w:r>
      <w:r w:rsidR="00B943C0">
        <w:rPr>
          <w:rFonts w:hint="cs"/>
          <w:cs/>
        </w:rPr>
        <w:t xml:space="preserve">                 </w:t>
      </w:r>
      <w:r>
        <w:rPr>
          <w:rFonts w:hint="cs"/>
          <w:cs/>
        </w:rPr>
        <w:t>ดังภาพที่ 4-</w:t>
      </w:r>
      <w:r w:rsidR="00E872F3">
        <w:t>19</w:t>
      </w:r>
    </w:p>
    <w:p w14:paraId="760DCB06" w14:textId="56ED873D" w:rsidR="006D2084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0B685D67" wp14:editId="0A4FBDEB">
            <wp:extent cx="1247775" cy="2634039"/>
            <wp:effectExtent l="0" t="0" r="0" b="0"/>
            <wp:docPr id="533" name="รูปภาพ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1648978571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956" cy="26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10DD" w14:textId="23F337E2" w:rsidR="005A3DA1" w:rsidRDefault="005A3DA1" w:rsidP="004F0734">
      <w:pPr>
        <w:pStyle w:val="8"/>
      </w:pPr>
      <w:bookmarkStart w:id="552" w:name="_Toc72266017"/>
      <w:bookmarkStart w:id="553" w:name="_Toc72266329"/>
      <w:r>
        <w:rPr>
          <w:rFonts w:hint="cs"/>
          <w:cs/>
        </w:rPr>
        <w:t>หน้าจอ</w:t>
      </w:r>
      <w:bookmarkStart w:id="554" w:name="_Hlk99918377"/>
      <w:bookmarkEnd w:id="552"/>
      <w:bookmarkEnd w:id="553"/>
      <w:r>
        <w:rPr>
          <w:rFonts w:hint="cs"/>
          <w:cs/>
        </w:rPr>
        <w:t>หน้าแสดงหน้าขอเปลี่ยนสถานะสำหรับผู้ใช้งานปกติ</w:t>
      </w:r>
      <w:bookmarkEnd w:id="554"/>
    </w:p>
    <w:p w14:paraId="44B3AFB8" w14:textId="77777777" w:rsidR="005A3DA1" w:rsidRPr="005A3DA1" w:rsidRDefault="005A3DA1" w:rsidP="005A3DA1"/>
    <w:p w14:paraId="41ADB2CC" w14:textId="563E7F8F" w:rsidR="00401B7C" w:rsidRDefault="00401B7C" w:rsidP="00707B1A">
      <w:pPr>
        <w:pStyle w:val="3"/>
      </w:pPr>
      <w:r>
        <w:rPr>
          <w:rFonts w:hint="cs"/>
          <w:cs/>
        </w:rPr>
        <w:lastRenderedPageBreak/>
        <w:t>หน้</w:t>
      </w:r>
      <w:r w:rsidR="005459D4">
        <w:rPr>
          <w:rFonts w:hint="cs"/>
          <w:cs/>
        </w:rPr>
        <w:t>าแบบฟอร์มประเมินความเสี่ยงกักตัว</w:t>
      </w:r>
      <w:r>
        <w:rPr>
          <w:rFonts w:hint="cs"/>
          <w:cs/>
        </w:rPr>
        <w:t xml:space="preserve"> โดยประกอบด้วย</w:t>
      </w:r>
      <w:r w:rsidR="005459D4">
        <w:rPr>
          <w:rFonts w:hint="cs"/>
          <w:cs/>
        </w:rPr>
        <w:t xml:space="preserve"> </w:t>
      </w:r>
      <w:r w:rsidR="005459D4">
        <w:t>4</w:t>
      </w:r>
      <w:r w:rsidR="005459D4">
        <w:rPr>
          <w:rFonts w:hint="cs"/>
          <w:cs/>
        </w:rPr>
        <w:t xml:space="preserve"> คำถามคำตอบจะแสดงในรูปแบบของปุ่ม </w:t>
      </w:r>
      <w:r w:rsidR="005459D4">
        <w:t>Radio</w:t>
      </w:r>
      <w:r>
        <w:rPr>
          <w:rFonts w:hint="cs"/>
          <w:cs/>
        </w:rPr>
        <w:t xml:space="preserve"> </w:t>
      </w:r>
      <w:r w:rsidR="005459D4">
        <w:rPr>
          <w:rFonts w:hint="cs"/>
          <w:cs/>
        </w:rPr>
        <w:t>เมื่อทำการประเมินความเสี่ยงเรียบร้อยแล้ว</w:t>
      </w:r>
      <w:r w:rsidR="005459D4">
        <w:rPr>
          <w:rFonts w:hint="cs"/>
          <w:cs/>
        </w:rPr>
        <w:t>ระบบจะทำการส่งการแจ้งเตือนยืนยันการเปลี่ยนสถานะไปยังเจ้าหน้า</w:t>
      </w:r>
      <w:r w:rsidR="005459D4">
        <w:rPr>
          <w:rFonts w:hint="cs"/>
          <w:cs/>
        </w:rPr>
        <w:t>ที่</w:t>
      </w:r>
      <w:r w:rsidR="005459D4">
        <w:rPr>
          <w:rFonts w:hint="cs"/>
          <w:cs/>
        </w:rPr>
        <w:t xml:space="preserve"> </w:t>
      </w:r>
      <w:r w:rsidR="005459D4">
        <w:rPr>
          <w:rFonts w:hint="cs"/>
          <w:cs/>
        </w:rPr>
        <w:t>นักศึกษา</w:t>
      </w:r>
      <w:r w:rsidR="005459D4">
        <w:rPr>
          <w:rFonts w:hint="cs"/>
          <w:cs/>
        </w:rPr>
        <w:t>รอการยืนยันและเปลี่ยนสถานะให้นักศึกษา</w:t>
      </w:r>
      <w:r w:rsidR="005459D4">
        <w:rPr>
          <w:rFonts w:hint="cs"/>
          <w:cs/>
        </w:rPr>
        <w:t xml:space="preserve">              </w:t>
      </w:r>
      <w:r w:rsidR="00185A2F">
        <w:rPr>
          <w:rFonts w:hint="cs"/>
          <w:cs/>
        </w:rPr>
        <w:t>ดังภาพที่ 4-</w:t>
      </w:r>
      <w:r w:rsidR="00185A2F">
        <w:t>2</w:t>
      </w:r>
      <w:r w:rsidR="00E872F3">
        <w:t>0</w:t>
      </w:r>
    </w:p>
    <w:p w14:paraId="3FB114AD" w14:textId="7345C046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55EE3C22" wp14:editId="278F0F87">
            <wp:extent cx="1207008" cy="2547978"/>
            <wp:effectExtent l="0" t="0" r="0" b="5080"/>
            <wp:docPr id="535" name="รูปภาพ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1648978648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542" cy="256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2786" w14:textId="4A317EFE" w:rsidR="00401B7C" w:rsidRPr="005A3DA1" w:rsidRDefault="00401B7C" w:rsidP="005A3DA1">
      <w:pPr>
        <w:pStyle w:val="8"/>
      </w:pPr>
      <w:bookmarkStart w:id="555" w:name="_Toc70513992"/>
      <w:bookmarkStart w:id="556" w:name="_Toc71832121"/>
      <w:bookmarkStart w:id="557" w:name="_Toc72266018"/>
      <w:bookmarkStart w:id="558" w:name="_Toc72266330"/>
      <w:r>
        <w:rPr>
          <w:rFonts w:hint="cs"/>
          <w:cs/>
        </w:rPr>
        <w:t>หน้าจอ</w:t>
      </w:r>
      <w:bookmarkEnd w:id="555"/>
      <w:bookmarkEnd w:id="556"/>
      <w:bookmarkEnd w:id="557"/>
      <w:bookmarkEnd w:id="558"/>
      <w:r w:rsidR="005A3DA1">
        <w:rPr>
          <w:rFonts w:hint="cs"/>
          <w:cs/>
        </w:rPr>
        <w:t>แบบ</w:t>
      </w:r>
      <w:bookmarkStart w:id="559" w:name="_Hlk99918435"/>
      <w:r w:rsidR="005A3DA1">
        <w:rPr>
          <w:rFonts w:hint="cs"/>
          <w:cs/>
        </w:rPr>
        <w:t>แสดงฟอร์มประเมินความเสี่ยงกักตัว</w:t>
      </w:r>
      <w:bookmarkEnd w:id="559"/>
    </w:p>
    <w:p w14:paraId="31002DE7" w14:textId="2950F54E" w:rsidR="00401B7C" w:rsidRPr="001C528E" w:rsidRDefault="00401B7C" w:rsidP="00707B1A">
      <w:pPr>
        <w:pStyle w:val="3"/>
      </w:pPr>
      <w:r>
        <w:rPr>
          <w:rFonts w:hint="cs"/>
          <w:cs/>
        </w:rPr>
        <w:t>หน้า</w:t>
      </w:r>
      <w:r w:rsidR="005459D4">
        <w:rPr>
          <w:rFonts w:hint="cs"/>
          <w:cs/>
        </w:rPr>
        <w:t>แบบฟอร์มประเมินความเสี่ยงกักตัว</w:t>
      </w:r>
      <w:r w:rsidR="005459D4" w:rsidRPr="005459D4">
        <w:rPr>
          <w:cs/>
        </w:rPr>
        <w:t xml:space="preserve">โดยประกอบด้วย 4 คำถามคำตอบจะแสดงในรูปแบบของปุ่ม </w:t>
      </w:r>
      <w:r w:rsidR="005459D4" w:rsidRPr="005459D4">
        <w:t xml:space="preserve">Radio </w:t>
      </w:r>
      <w:r w:rsidR="005459D4" w:rsidRPr="005459D4">
        <w:rPr>
          <w:cs/>
        </w:rPr>
        <w:t>เมื่อทำการประเมินความเสี่ยงเรียบร้อยแล้วระบบจะทำการส่งการแจ้งเตือนยืนยันการเปลี่ยนสถานะไปยังเจ้าหน้าที่ นักศึกษารอการยืนยันและเปลี่ยนสถานะให้นักศึกษา</w:t>
      </w:r>
      <w:r>
        <w:rPr>
          <w:rFonts w:hint="cs"/>
          <w:cs/>
        </w:rPr>
        <w:t xml:space="preserve"> </w:t>
      </w:r>
      <w:r w:rsidR="00185A2F">
        <w:rPr>
          <w:rFonts w:hint="cs"/>
          <w:cs/>
        </w:rPr>
        <w:t>ดังภาพที่ 4-</w:t>
      </w:r>
      <w:r w:rsidR="00185A2F">
        <w:t>2</w:t>
      </w:r>
      <w:r w:rsidR="00E872F3">
        <w:t>1</w:t>
      </w:r>
    </w:p>
    <w:p w14:paraId="1EB5971D" w14:textId="034DC337" w:rsidR="005A3DA1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673B9123" wp14:editId="043E67C0">
            <wp:extent cx="1140663" cy="2407924"/>
            <wp:effectExtent l="0" t="0" r="2540" b="0"/>
            <wp:docPr id="536" name="รูปภาพ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164897871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845" cy="251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725" w14:textId="0C342695" w:rsidR="00EA2E19" w:rsidRPr="005A3DA1" w:rsidRDefault="00EA2E19" w:rsidP="00EA2E19">
      <w:pPr>
        <w:pStyle w:val="8"/>
      </w:pPr>
      <w:r>
        <w:rPr>
          <w:rFonts w:hint="cs"/>
          <w:cs/>
        </w:rPr>
        <w:t>หน้าจอแบบแสดงฟอร์มประเมินความเสี่ยง</w:t>
      </w:r>
      <w:r>
        <w:rPr>
          <w:rFonts w:hint="cs"/>
          <w:cs/>
        </w:rPr>
        <w:t>ติดเชื้อ</w:t>
      </w:r>
    </w:p>
    <w:p w14:paraId="5946CFDF" w14:textId="77777777" w:rsidR="005A3DA1" w:rsidRPr="005459D4" w:rsidRDefault="005A3DA1" w:rsidP="005A3DA1">
      <w:pPr>
        <w:pStyle w:val="a4"/>
        <w:jc w:val="center"/>
        <w:rPr>
          <w:sz w:val="2"/>
          <w:szCs w:val="2"/>
        </w:rPr>
      </w:pPr>
    </w:p>
    <w:p w14:paraId="24D1DA6D" w14:textId="1FFCBE4D" w:rsidR="00401B7C" w:rsidRDefault="00E31A4D" w:rsidP="00707B1A">
      <w:pPr>
        <w:pStyle w:val="3"/>
      </w:pPr>
      <w:r w:rsidRPr="00E31A4D">
        <w:rPr>
          <w:cs/>
        </w:rPr>
        <w:lastRenderedPageBreak/>
        <w:t>หน้าแสดงโปรไฟล์</w:t>
      </w:r>
      <w:r w:rsidR="00EA2E19">
        <w:rPr>
          <w:rFonts w:hint="cs"/>
          <w:cs/>
        </w:rPr>
        <w:t>นักศึกษา</w:t>
      </w:r>
      <w:r w:rsidRPr="00E31A4D">
        <w:rPr>
          <w:cs/>
        </w:rPr>
        <w:t xml:space="preserve"> ประกอบด้วยข้อมูล รูปภาพ</w:t>
      </w:r>
      <w:r w:rsidR="00EA2E19">
        <w:rPr>
          <w:rFonts w:hint="cs"/>
          <w:cs/>
        </w:rPr>
        <w:t xml:space="preserve"> สถานะของนักศึกษา                   รหัสนักศึกษา</w:t>
      </w:r>
      <w:r w:rsidRPr="00E31A4D">
        <w:rPr>
          <w:cs/>
        </w:rPr>
        <w:t xml:space="preserve"> ชื่อ</w:t>
      </w:r>
      <w:r w:rsidR="00EA2E19">
        <w:rPr>
          <w:rFonts w:hint="cs"/>
          <w:cs/>
        </w:rPr>
        <w:t xml:space="preserve">นักศึกษา </w:t>
      </w:r>
      <w:r w:rsidRPr="00E31A4D">
        <w:t xml:space="preserve">E-mail </w:t>
      </w:r>
      <w:r w:rsidRPr="00E31A4D">
        <w:rPr>
          <w:cs/>
        </w:rPr>
        <w:t>เบอร์โทรศัพท์ และ</w:t>
      </w:r>
      <w:r w:rsidR="00EA2E19">
        <w:rPr>
          <w:rFonts w:hint="cs"/>
          <w:cs/>
        </w:rPr>
        <w:t>ที่อยู่</w:t>
      </w:r>
      <w:r w:rsidR="00185A2F">
        <w:rPr>
          <w:rFonts w:hint="cs"/>
          <w:cs/>
        </w:rPr>
        <w:t>ดังภาพที่ 4-</w:t>
      </w:r>
      <w:r w:rsidR="00185A2F">
        <w:t>2</w:t>
      </w:r>
      <w:r w:rsidR="00E872F3">
        <w:t>2</w:t>
      </w:r>
    </w:p>
    <w:p w14:paraId="21B55B85" w14:textId="01C9673E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268A72AB" wp14:editId="285DC5FE">
            <wp:extent cx="1133475" cy="2392753"/>
            <wp:effectExtent l="0" t="0" r="0" b="7620"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1648979201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142" cy="24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1074" w14:textId="71B59577" w:rsidR="00401B7C" w:rsidRPr="00EA2E19" w:rsidRDefault="00401B7C" w:rsidP="00EA2E19">
      <w:pPr>
        <w:pStyle w:val="8"/>
        <w:rPr>
          <w:rFonts w:hint="cs"/>
        </w:rPr>
      </w:pPr>
      <w:bookmarkStart w:id="560" w:name="_Toc70513994"/>
      <w:bookmarkStart w:id="561" w:name="_Toc71832123"/>
      <w:bookmarkStart w:id="562" w:name="_Toc72266020"/>
      <w:bookmarkStart w:id="563" w:name="_Toc72266332"/>
      <w:r>
        <w:rPr>
          <w:rFonts w:hint="cs"/>
          <w:cs/>
        </w:rPr>
        <w:t>หน้าจอ</w:t>
      </w:r>
      <w:bookmarkEnd w:id="560"/>
      <w:bookmarkEnd w:id="561"/>
      <w:bookmarkEnd w:id="562"/>
      <w:bookmarkEnd w:id="563"/>
      <w:r w:rsidR="00EA2E19">
        <w:rPr>
          <w:rFonts w:hint="cs"/>
          <w:cs/>
        </w:rPr>
        <w:t>โปรไฟล์นักศึกษา</w:t>
      </w:r>
    </w:p>
    <w:p w14:paraId="3D9AE2C5" w14:textId="62263BCB" w:rsidR="00401B7C" w:rsidRDefault="00401B7C" w:rsidP="00707B1A">
      <w:pPr>
        <w:pStyle w:val="3"/>
      </w:pPr>
      <w:r>
        <w:rPr>
          <w:rFonts w:hint="cs"/>
          <w:cs/>
        </w:rPr>
        <w:t>หน้า</w:t>
      </w:r>
      <w:r w:rsidR="00EA2E19">
        <w:rPr>
          <w:rFonts w:hint="cs"/>
          <w:cs/>
        </w:rPr>
        <w:t>แก้ไขข้อมูล</w:t>
      </w:r>
      <w:r w:rsidR="00EA2E19">
        <w:t xml:space="preserve"> </w:t>
      </w:r>
      <w:r w:rsidR="00EA2E19">
        <w:rPr>
          <w:rFonts w:hint="cs"/>
          <w:cs/>
        </w:rPr>
        <w:t>มีการแสดงข้อมูลโปรไฟล์ที่ถูกเลือกแก้ไขทั้งหมดมาแสดง ประกอบด้วยช่องสำหรับกรอกข้อมูล เบอร์โทรศัพท์ ที่อยู่ นักศึกษาไม่สามารถแก้ไขข้อมูล ได้แก่ รหัสนักศึกษา ชื่อ</w:t>
      </w:r>
      <w:r w:rsidR="00EA2E19">
        <w:t>-</w:t>
      </w:r>
      <w:r w:rsidR="00EA2E19">
        <w:rPr>
          <w:rFonts w:hint="cs"/>
          <w:cs/>
        </w:rPr>
        <w:t xml:space="preserve">นามสกุล </w:t>
      </w:r>
      <w:r w:rsidR="00EA2E19">
        <w:t xml:space="preserve">Email </w:t>
      </w:r>
      <w:r w:rsidR="00EA2E19">
        <w:rPr>
          <w:rFonts w:hint="cs"/>
          <w:cs/>
        </w:rPr>
        <w:t>ดังภาพที่</w:t>
      </w:r>
      <w:r w:rsidR="00EA2E19">
        <w:t xml:space="preserve"> 4-23</w:t>
      </w:r>
    </w:p>
    <w:p w14:paraId="79FA74FB" w14:textId="7DDDF2A2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7ECD93DB" wp14:editId="38D3F33B">
            <wp:extent cx="1400175" cy="2955748"/>
            <wp:effectExtent l="0" t="0" r="0" b="0"/>
            <wp:docPr id="538" name="รูปภาพ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1648979369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67" cy="29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61D1" w14:textId="31090E53" w:rsidR="005A3DA1" w:rsidRDefault="005A3DA1" w:rsidP="005A3DA1">
      <w:pPr>
        <w:pStyle w:val="8"/>
      </w:pPr>
      <w:bookmarkStart w:id="564" w:name="_Toc70513995"/>
      <w:bookmarkStart w:id="565" w:name="_Toc71832124"/>
      <w:bookmarkStart w:id="566" w:name="_Toc72266021"/>
      <w:bookmarkStart w:id="567" w:name="_Toc72266333"/>
      <w:r>
        <w:rPr>
          <w:rFonts w:hint="cs"/>
          <w:cs/>
        </w:rPr>
        <w:t>หน้าจอ</w:t>
      </w:r>
      <w:bookmarkEnd w:id="564"/>
      <w:bookmarkEnd w:id="565"/>
      <w:bookmarkEnd w:id="566"/>
      <w:bookmarkEnd w:id="567"/>
      <w:r w:rsidR="00EA2E19">
        <w:rPr>
          <w:rFonts w:hint="cs"/>
          <w:cs/>
        </w:rPr>
        <w:t>แก้ไขข้อมูลโปรไฟล์เจ้าหน้าที่</w:t>
      </w:r>
    </w:p>
    <w:p w14:paraId="46B21AA6" w14:textId="77777777" w:rsidR="005A3DA1" w:rsidRDefault="005A3DA1" w:rsidP="005A3DA1">
      <w:pPr>
        <w:pStyle w:val="a4"/>
        <w:jc w:val="center"/>
      </w:pPr>
    </w:p>
    <w:p w14:paraId="397D400E" w14:textId="2276721B" w:rsidR="00401B7C" w:rsidRPr="00C11A30" w:rsidRDefault="00401B7C" w:rsidP="00707B1A">
      <w:pPr>
        <w:pStyle w:val="3"/>
      </w:pPr>
      <w:r>
        <w:rPr>
          <w:rFonts w:hint="cs"/>
          <w:cs/>
        </w:rPr>
        <w:lastRenderedPageBreak/>
        <w:t>หน้าแสดง</w:t>
      </w:r>
      <w:r w:rsidR="00EA2E19">
        <w:rPr>
          <w:rFonts w:hint="cs"/>
          <w:cs/>
        </w:rPr>
        <w:t>คู่มือโควิด</w:t>
      </w:r>
      <w:r>
        <w:rPr>
          <w:rFonts w:hint="cs"/>
          <w:cs/>
        </w:rPr>
        <w:t xml:space="preserve"> แสดงข้อมูล</w:t>
      </w:r>
      <w:r w:rsidR="00EA2E19">
        <w:rPr>
          <w:rFonts w:hint="cs"/>
          <w:cs/>
        </w:rPr>
        <w:t>คู่มือโควิดทั้งหมด</w:t>
      </w:r>
      <w:r>
        <w:rPr>
          <w:rFonts w:hint="cs"/>
          <w:cs/>
        </w:rPr>
        <w:t xml:space="preserve"> ประกอบด้วยชื่อ</w:t>
      </w:r>
      <w:r w:rsidR="00EA2E19">
        <w:rPr>
          <w:rFonts w:hint="cs"/>
          <w:cs/>
        </w:rPr>
        <w:t xml:space="preserve">คู่มือโควิดในระบบสามารถดูคู่มือโควิดได้เป็นไฟล์ </w:t>
      </w:r>
      <w:r w:rsidR="00EA2E19">
        <w:t xml:space="preserve">PDF </w:t>
      </w:r>
      <w:r w:rsidR="00B33346">
        <w:rPr>
          <w:rFonts w:hint="cs"/>
          <w:cs/>
        </w:rPr>
        <w:t>ดังภาพที่ 4-</w:t>
      </w:r>
      <w:r w:rsidR="00E872F3">
        <w:t>24</w:t>
      </w:r>
    </w:p>
    <w:p w14:paraId="150F3E8B" w14:textId="4376B957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3CB10603" wp14:editId="1376E038">
            <wp:extent cx="1181100" cy="2493284"/>
            <wp:effectExtent l="0" t="0" r="0" b="2540"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64898158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056" cy="25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9F01" w14:textId="6639B7AE" w:rsidR="00401B7C" w:rsidRDefault="00401B7C" w:rsidP="005A3DA1">
      <w:pPr>
        <w:pStyle w:val="8"/>
      </w:pPr>
      <w:bookmarkStart w:id="568" w:name="_Toc70513996"/>
      <w:bookmarkStart w:id="569" w:name="_Toc71832125"/>
      <w:bookmarkStart w:id="570" w:name="_Toc72266022"/>
      <w:bookmarkStart w:id="571" w:name="_Toc72266334"/>
      <w:r>
        <w:rPr>
          <w:rFonts w:hint="cs"/>
          <w:cs/>
        </w:rPr>
        <w:t>หน้าจอหน้าแสดง</w:t>
      </w:r>
      <w:bookmarkEnd w:id="568"/>
      <w:bookmarkEnd w:id="569"/>
      <w:bookmarkEnd w:id="570"/>
      <w:bookmarkEnd w:id="571"/>
      <w:r w:rsidR="005A3DA1">
        <w:rPr>
          <w:rFonts w:hint="cs"/>
          <w:cs/>
        </w:rPr>
        <w:t>คู่มือโควิด</w:t>
      </w:r>
    </w:p>
    <w:p w14:paraId="33CDF1A9" w14:textId="2F91735B" w:rsidR="00401B7C" w:rsidRPr="00C11A30" w:rsidRDefault="00EA2E19" w:rsidP="00707B1A">
      <w:pPr>
        <w:pStyle w:val="3"/>
      </w:pPr>
      <w:bookmarkStart w:id="572" w:name="_Hlk100936141"/>
      <w:r w:rsidRPr="00EA2E19">
        <w:rPr>
          <w:cs/>
        </w:rPr>
        <w:t>หน้าแสดงคู่มือ</w:t>
      </w:r>
      <w:r>
        <w:rPr>
          <w:rFonts w:hint="cs"/>
          <w:cs/>
        </w:rPr>
        <w:t>การกักตัว</w:t>
      </w:r>
      <w:r w:rsidRPr="00EA2E19">
        <w:rPr>
          <w:cs/>
        </w:rPr>
        <w:t xml:space="preserve"> แสดงข้อมูลคู่มือ</w:t>
      </w:r>
      <w:r w:rsidR="006D721B">
        <w:rPr>
          <w:rFonts w:hint="cs"/>
          <w:cs/>
        </w:rPr>
        <w:t>การกักตัว</w:t>
      </w:r>
      <w:r w:rsidRPr="00EA2E19">
        <w:rPr>
          <w:cs/>
        </w:rPr>
        <w:t>ทั้งหมด ประกอบด้วยชื่อคู่มือ</w:t>
      </w:r>
      <w:r w:rsidR="006D721B">
        <w:rPr>
          <w:rFonts w:hint="cs"/>
          <w:cs/>
        </w:rPr>
        <w:t>การกักตัว</w:t>
      </w:r>
      <w:r w:rsidRPr="00EA2E19">
        <w:rPr>
          <w:cs/>
        </w:rPr>
        <w:t>ในระบบสามารถดูคู่มือ</w:t>
      </w:r>
      <w:r w:rsidR="006D721B">
        <w:rPr>
          <w:rFonts w:hint="cs"/>
          <w:cs/>
        </w:rPr>
        <w:t>การกักตัว</w:t>
      </w:r>
      <w:r w:rsidRPr="00EA2E19">
        <w:rPr>
          <w:cs/>
        </w:rPr>
        <w:t xml:space="preserve">ได้เป็นไฟล์ </w:t>
      </w:r>
      <w:r w:rsidRPr="00EA2E19">
        <w:t>PDF</w:t>
      </w:r>
      <w:bookmarkEnd w:id="572"/>
      <w:r w:rsidRPr="00EA2E19">
        <w:rPr>
          <w:rFonts w:hint="cs"/>
        </w:rPr>
        <w:t xml:space="preserve"> </w:t>
      </w:r>
      <w:r w:rsidR="00B33346">
        <w:rPr>
          <w:rFonts w:hint="cs"/>
          <w:cs/>
        </w:rPr>
        <w:t>ดังภาพที่ 4-</w:t>
      </w:r>
      <w:r w:rsidR="00E872F3">
        <w:t>25</w:t>
      </w:r>
    </w:p>
    <w:p w14:paraId="7EBCA374" w14:textId="23999E35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0E6A7852" wp14:editId="44EF5814">
            <wp:extent cx="1367168" cy="2886075"/>
            <wp:effectExtent l="0" t="0" r="4445" b="0"/>
            <wp:docPr id="541" name="รูปภาพ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1648981671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164" cy="29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BCC5" w14:textId="7382102A" w:rsidR="005A3DA1" w:rsidRDefault="005A3DA1" w:rsidP="005A3DA1">
      <w:pPr>
        <w:pStyle w:val="8"/>
      </w:pPr>
      <w:bookmarkStart w:id="573" w:name="_Toc70513997"/>
      <w:bookmarkStart w:id="574" w:name="_Toc71832126"/>
      <w:bookmarkStart w:id="575" w:name="_Toc72266023"/>
      <w:bookmarkStart w:id="576" w:name="_Toc72266335"/>
      <w:r>
        <w:rPr>
          <w:rFonts w:hint="cs"/>
          <w:cs/>
        </w:rPr>
        <w:t>หน้าจอ</w:t>
      </w:r>
      <w:bookmarkEnd w:id="573"/>
      <w:bookmarkEnd w:id="574"/>
      <w:bookmarkEnd w:id="575"/>
      <w:bookmarkEnd w:id="576"/>
      <w:r>
        <w:rPr>
          <w:rFonts w:hint="cs"/>
          <w:cs/>
        </w:rPr>
        <w:t>หน้าแสดงคู่มือกักตัว</w:t>
      </w:r>
    </w:p>
    <w:p w14:paraId="57572BD9" w14:textId="77777777" w:rsidR="005A3DA1" w:rsidRDefault="005A3DA1" w:rsidP="005A3DA1">
      <w:pPr>
        <w:pStyle w:val="a4"/>
        <w:jc w:val="center"/>
      </w:pPr>
    </w:p>
    <w:p w14:paraId="58A7535F" w14:textId="6E339605" w:rsidR="00401B7C" w:rsidRPr="00C11A30" w:rsidRDefault="00121825" w:rsidP="00707B1A">
      <w:pPr>
        <w:pStyle w:val="3"/>
      </w:pPr>
      <w:r w:rsidRPr="00121825">
        <w:rPr>
          <w:cs/>
        </w:rPr>
        <w:lastRenderedPageBreak/>
        <w:t>หน้าสถานที่ตรวจเชื้อ แสดงข้อมูลเบอร์ติดต่อของสถานที่ตรวจเชื้อ  ซึ่งจะแสดงข้อมูลชื่อสถานที่ จังหวัดของสถานที่ตรวจเชื้อทั้งหมด</w:t>
      </w:r>
      <w:r w:rsidR="00B33346">
        <w:rPr>
          <w:rFonts w:hint="cs"/>
          <w:cs/>
        </w:rPr>
        <w:t>ดังภาพที่ 4-</w:t>
      </w:r>
      <w:r w:rsidR="00E872F3">
        <w:t>26</w:t>
      </w:r>
    </w:p>
    <w:p w14:paraId="263640E0" w14:textId="3B335253" w:rsidR="00401B7C" w:rsidRDefault="005A3DA1" w:rsidP="005A3DA1">
      <w:pPr>
        <w:pStyle w:val="a4"/>
        <w:jc w:val="center"/>
      </w:pPr>
      <w:r>
        <w:rPr>
          <w:noProof/>
        </w:rPr>
        <w:drawing>
          <wp:inline distT="0" distB="0" distL="0" distR="0" wp14:anchorId="3AEA1DCF" wp14:editId="42865801">
            <wp:extent cx="1295400" cy="2734570"/>
            <wp:effectExtent l="0" t="0" r="0" b="8890"/>
            <wp:docPr id="542" name="รูปภาพ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1648981740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943" cy="27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9B67" w14:textId="5DE18419" w:rsidR="00401B7C" w:rsidRDefault="00401B7C" w:rsidP="005A3DA1">
      <w:pPr>
        <w:pStyle w:val="8"/>
        <w:rPr>
          <w:cs/>
        </w:rPr>
      </w:pPr>
      <w:bookmarkStart w:id="577" w:name="_Toc70513998"/>
      <w:bookmarkStart w:id="578" w:name="_Toc71832127"/>
      <w:bookmarkStart w:id="579" w:name="_Toc72266024"/>
      <w:bookmarkStart w:id="580" w:name="_Toc72266336"/>
      <w:r>
        <w:rPr>
          <w:rFonts w:hint="cs"/>
          <w:cs/>
        </w:rPr>
        <w:t>หน้าจอ</w:t>
      </w:r>
      <w:bookmarkEnd w:id="577"/>
      <w:bookmarkEnd w:id="578"/>
      <w:bookmarkEnd w:id="579"/>
      <w:bookmarkEnd w:id="580"/>
      <w:r w:rsidR="005A3DA1">
        <w:rPr>
          <w:rFonts w:hint="cs"/>
          <w:cs/>
        </w:rPr>
        <w:t>หน้าแสดงสถานที่ตรวจเชื้อ</w:t>
      </w:r>
    </w:p>
    <w:p w14:paraId="595B77E3" w14:textId="567E51CC" w:rsidR="00401B7C" w:rsidRPr="00B56B5F" w:rsidRDefault="00121825" w:rsidP="00707B1A">
      <w:pPr>
        <w:pStyle w:val="3"/>
      </w:pPr>
      <w:r w:rsidRPr="00121825">
        <w:rPr>
          <w:cs/>
        </w:rPr>
        <w:t>หน้าแสดงโรงพยาบาลใกล้ฉัน ประกอบด้วยแผนที่แสดงตำแหน่งโรงพยาบาล ชื่อโรงพยาบาล และปุ่มสำหรับแสดงเส้นทางไปยังโรงพยาบาลที่เลือก</w:t>
      </w:r>
      <w:r w:rsidR="00B33346">
        <w:rPr>
          <w:rFonts w:hint="cs"/>
          <w:cs/>
        </w:rPr>
        <w:t>ดังภาพที่ 4-</w:t>
      </w:r>
      <w:r w:rsidR="00E872F3">
        <w:t>27</w:t>
      </w:r>
    </w:p>
    <w:p w14:paraId="777E1CA0" w14:textId="022EE3D7" w:rsidR="005A3DA1" w:rsidRDefault="005A3DA1" w:rsidP="005A3DA1">
      <w:pPr>
        <w:pStyle w:val="a4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D540163" wp14:editId="3296A0A6">
            <wp:extent cx="1371600" cy="2895434"/>
            <wp:effectExtent l="0" t="0" r="0" b="635"/>
            <wp:docPr id="543" name="รูปภาพ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1648981951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260" cy="290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98DF" w14:textId="77777777" w:rsidR="005A3DA1" w:rsidRDefault="005A3DA1" w:rsidP="005A3DA1">
      <w:pPr>
        <w:pStyle w:val="8"/>
      </w:pPr>
      <w:bookmarkStart w:id="581" w:name="_Toc70513999"/>
      <w:bookmarkStart w:id="582" w:name="_Toc71832128"/>
      <w:bookmarkStart w:id="583" w:name="_Toc72266025"/>
      <w:bookmarkStart w:id="584" w:name="_Toc72266337"/>
      <w:r>
        <w:rPr>
          <w:rFonts w:hint="cs"/>
          <w:cs/>
        </w:rPr>
        <w:t>หน้าจอ</w:t>
      </w:r>
      <w:bookmarkEnd w:id="581"/>
      <w:bookmarkEnd w:id="582"/>
      <w:bookmarkEnd w:id="583"/>
      <w:bookmarkEnd w:id="584"/>
      <w:r w:rsidRPr="005A3DA1">
        <w:rPr>
          <w:cs/>
        </w:rPr>
        <w:t>หน้าแสดงโรงพยาบาลใกล้ฉัน</w:t>
      </w:r>
    </w:p>
    <w:p w14:paraId="5BE75B16" w14:textId="77777777" w:rsidR="005A3DA1" w:rsidRDefault="005A3DA1" w:rsidP="005A3DA1">
      <w:pPr>
        <w:pStyle w:val="a4"/>
        <w:jc w:val="center"/>
      </w:pPr>
    </w:p>
    <w:p w14:paraId="29896D4C" w14:textId="1701663B" w:rsidR="00401B7C" w:rsidRPr="00C11A30" w:rsidRDefault="00121825" w:rsidP="00707B1A">
      <w:pPr>
        <w:pStyle w:val="3"/>
      </w:pPr>
      <w:r w:rsidRPr="00121825">
        <w:rPr>
          <w:cs/>
        </w:rPr>
        <w:lastRenderedPageBreak/>
        <w:t>หน้าแสดง</w:t>
      </w:r>
      <w:r w:rsidR="00016500">
        <w:rPr>
          <w:rFonts w:hint="cs"/>
          <w:cs/>
        </w:rPr>
        <w:t>การประชาสัมพันธ์</w:t>
      </w:r>
      <w:r w:rsidRPr="00121825">
        <w:rPr>
          <w:cs/>
        </w:rPr>
        <w:t xml:space="preserve"> แสดงข้อมูล</w:t>
      </w:r>
      <w:r w:rsidR="00016500">
        <w:rPr>
          <w:rFonts w:hint="cs"/>
          <w:cs/>
        </w:rPr>
        <w:t>การประชาสัมพันธ์</w:t>
      </w:r>
      <w:r w:rsidRPr="00121825">
        <w:rPr>
          <w:cs/>
        </w:rPr>
        <w:t>ทั้งหมด</w:t>
      </w:r>
      <w:r w:rsidR="00016500">
        <w:rPr>
          <w:rFonts w:hint="cs"/>
          <w:cs/>
        </w:rPr>
        <w:t xml:space="preserve"> </w:t>
      </w:r>
      <w:r w:rsidRPr="00121825">
        <w:rPr>
          <w:cs/>
        </w:rPr>
        <w:t>ประกอบด้วย</w:t>
      </w:r>
      <w:r w:rsidR="00016500">
        <w:rPr>
          <w:rFonts w:hint="cs"/>
          <w:cs/>
        </w:rPr>
        <w:t xml:space="preserve">      </w:t>
      </w:r>
      <w:r w:rsidRPr="00121825">
        <w:rPr>
          <w:cs/>
        </w:rPr>
        <w:t>ชื่อ</w:t>
      </w:r>
      <w:r w:rsidR="00016500">
        <w:rPr>
          <w:rFonts w:hint="cs"/>
          <w:cs/>
        </w:rPr>
        <w:t>การประชาสัมพันธ์</w:t>
      </w:r>
      <w:r w:rsidR="00016500" w:rsidRPr="00121825">
        <w:rPr>
          <w:cs/>
        </w:rPr>
        <w:t xml:space="preserve"> </w:t>
      </w:r>
      <w:r w:rsidRPr="00121825">
        <w:rPr>
          <w:cs/>
        </w:rPr>
        <w:t>ในระบบสามารถดู</w:t>
      </w:r>
      <w:r w:rsidR="00016500">
        <w:rPr>
          <w:rFonts w:hint="cs"/>
          <w:cs/>
        </w:rPr>
        <w:t>การประชาสัมพันธ์</w:t>
      </w:r>
      <w:r w:rsidR="00016500" w:rsidRPr="00121825">
        <w:rPr>
          <w:cs/>
        </w:rPr>
        <w:t xml:space="preserve"> </w:t>
      </w:r>
      <w:r w:rsidRPr="00121825">
        <w:rPr>
          <w:cs/>
        </w:rPr>
        <w:t xml:space="preserve">ได้เป็นไฟล์ </w:t>
      </w:r>
      <w:r w:rsidRPr="00121825">
        <w:t>PDF</w:t>
      </w:r>
      <w:r w:rsidR="00016500">
        <w:t xml:space="preserve"> </w:t>
      </w:r>
      <w:r w:rsidR="00B33346">
        <w:rPr>
          <w:rFonts w:hint="cs"/>
          <w:cs/>
        </w:rPr>
        <w:t>ดังภาพที่ 4-</w:t>
      </w:r>
      <w:r w:rsidR="00E872F3">
        <w:t>28</w:t>
      </w:r>
    </w:p>
    <w:p w14:paraId="1832BB2D" w14:textId="4AC05785" w:rsidR="00401B7C" w:rsidRDefault="009D5B8F" w:rsidP="009D5B8F">
      <w:pPr>
        <w:pStyle w:val="a4"/>
        <w:jc w:val="center"/>
      </w:pPr>
      <w:r>
        <w:rPr>
          <w:noProof/>
        </w:rPr>
        <w:drawing>
          <wp:inline distT="0" distB="0" distL="0" distR="0" wp14:anchorId="4FEA773C" wp14:editId="24057A8B">
            <wp:extent cx="1200150" cy="2533502"/>
            <wp:effectExtent l="0" t="0" r="0" b="63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1648983239.pn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37" cy="25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3F7" w14:textId="4E13C3E8" w:rsidR="00401B7C" w:rsidRPr="009D5B8F" w:rsidRDefault="00401B7C" w:rsidP="009D5B8F">
      <w:pPr>
        <w:pStyle w:val="8"/>
      </w:pPr>
      <w:bookmarkStart w:id="585" w:name="_Toc70514000"/>
      <w:bookmarkStart w:id="586" w:name="_Toc71832129"/>
      <w:bookmarkStart w:id="587" w:name="_Toc72266026"/>
      <w:bookmarkStart w:id="588" w:name="_Toc72266338"/>
      <w:r>
        <w:rPr>
          <w:rFonts w:hint="cs"/>
          <w:cs/>
        </w:rPr>
        <w:t>หน้าจอ</w:t>
      </w:r>
      <w:bookmarkEnd w:id="585"/>
      <w:bookmarkEnd w:id="586"/>
      <w:bookmarkEnd w:id="587"/>
      <w:bookmarkEnd w:id="588"/>
      <w:r w:rsidR="009D5B8F" w:rsidRPr="009D5B8F">
        <w:rPr>
          <w:cs/>
        </w:rPr>
        <w:t>หน้าแสดงการประชาสัมพันธ์</w:t>
      </w:r>
    </w:p>
    <w:p w14:paraId="7AFC3A1C" w14:textId="3D759AFB" w:rsidR="00401B7C" w:rsidRPr="00B56B5F" w:rsidRDefault="00016500" w:rsidP="00707B1A">
      <w:pPr>
        <w:pStyle w:val="3"/>
      </w:pPr>
      <w:r w:rsidRPr="00016500">
        <w:t xml:space="preserve">TAB </w:t>
      </w:r>
      <w:r w:rsidRPr="00016500">
        <w:rPr>
          <w:cs/>
        </w:rPr>
        <w:t>ด้านข้างของนักศึกษาสถานะ</w:t>
      </w:r>
      <w:r>
        <w:rPr>
          <w:rFonts w:hint="cs"/>
          <w:cs/>
        </w:rPr>
        <w:t>กักตัว</w:t>
      </w:r>
      <w:r w:rsidRPr="00016500">
        <w:rPr>
          <w:cs/>
        </w:rPr>
        <w:t xml:space="preserve">จะแสดงข้อมูลในรูปแบบของ </w:t>
      </w:r>
      <w:r w:rsidRPr="00016500">
        <w:t xml:space="preserve">Drawer </w:t>
      </w:r>
      <w:r w:rsidRPr="00016500">
        <w:rPr>
          <w:cs/>
        </w:rPr>
        <w:t>เกี่ยวกับ คู่มือโควิด คู่มือการกักตัว สถานที่ตรวจเชื้อ โรงพยาบาลใกล้ฉัน การประชาสัมพันธ์ ได้แก่ ระบบจัดการข้อมูลคู่มือโควิด ระบบจัดการข้อมูลคู่มือกักตัว ระบบจัดการข้อมูลการประชาสัมพันธ์ การดูข้อมูลซึ่งนักศึกษาสามารถเข้าดูข้อมูล</w:t>
      </w:r>
      <w:r>
        <w:rPr>
          <w:rFonts w:hint="cs"/>
          <w:cs/>
        </w:rPr>
        <w:t xml:space="preserve"> และขอความช่วยเหลือได้</w:t>
      </w:r>
      <w:r w:rsidR="00B33346">
        <w:rPr>
          <w:rFonts w:hint="cs"/>
          <w:cs/>
        </w:rPr>
        <w:t>ดังภาพที่ 4-</w:t>
      </w:r>
      <w:r w:rsidR="00B943C0">
        <w:t>29</w:t>
      </w:r>
    </w:p>
    <w:p w14:paraId="21EDB234" w14:textId="001EC986" w:rsidR="00016500" w:rsidRDefault="009D5B8F" w:rsidP="00016500">
      <w:pPr>
        <w:pStyle w:val="a4"/>
        <w:tabs>
          <w:tab w:val="left" w:pos="4395"/>
        </w:tabs>
        <w:jc w:val="center"/>
      </w:pPr>
      <w:r>
        <w:rPr>
          <w:noProof/>
        </w:rPr>
        <w:drawing>
          <wp:inline distT="0" distB="0" distL="0" distR="0" wp14:anchorId="22812708" wp14:editId="1FBA0F40">
            <wp:extent cx="1448409" cy="3057573"/>
            <wp:effectExtent l="0" t="0" r="0" b="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1648984889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197" cy="31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AD0F" w14:textId="3BC025E9" w:rsidR="009D5B8F" w:rsidRDefault="009D5B8F" w:rsidP="009D5B8F">
      <w:pPr>
        <w:pStyle w:val="8"/>
      </w:pPr>
      <w:bookmarkStart w:id="589" w:name="_Toc70514001"/>
      <w:bookmarkStart w:id="590" w:name="_Toc71832130"/>
      <w:bookmarkStart w:id="591" w:name="_Toc72266027"/>
      <w:bookmarkStart w:id="592" w:name="_Toc72266339"/>
      <w:r>
        <w:rPr>
          <w:rFonts w:hint="cs"/>
          <w:cs/>
        </w:rPr>
        <w:t>หน้าจอ</w:t>
      </w:r>
      <w:bookmarkEnd w:id="589"/>
      <w:bookmarkEnd w:id="590"/>
      <w:bookmarkEnd w:id="591"/>
      <w:bookmarkEnd w:id="592"/>
      <w:r w:rsidRPr="009D5B8F">
        <w:t xml:space="preserve"> Drawer </w:t>
      </w:r>
      <w:r w:rsidRPr="009D5B8F">
        <w:rPr>
          <w:cs/>
        </w:rPr>
        <w:t>สำหรับนักศึกษาสถานะกักตัว</w:t>
      </w:r>
    </w:p>
    <w:p w14:paraId="0A404C6B" w14:textId="77777777" w:rsidR="009D5B8F" w:rsidRPr="00016500" w:rsidRDefault="009D5B8F" w:rsidP="009D5B8F">
      <w:pPr>
        <w:pStyle w:val="a4"/>
        <w:jc w:val="center"/>
        <w:rPr>
          <w:sz w:val="6"/>
          <w:szCs w:val="6"/>
        </w:rPr>
      </w:pPr>
    </w:p>
    <w:p w14:paraId="66918174" w14:textId="648DF48E" w:rsidR="00401B7C" w:rsidRPr="00C11A30" w:rsidRDefault="00B943C0" w:rsidP="00707B1A">
      <w:pPr>
        <w:pStyle w:val="3"/>
      </w:pPr>
      <w:r w:rsidRPr="00B943C0">
        <w:rPr>
          <w:cs/>
        </w:rPr>
        <w:lastRenderedPageBreak/>
        <w:t>หน้าขอเปลี่ยนสถานะสำหรับนักศึกษาสถานะ</w:t>
      </w:r>
      <w:r>
        <w:rPr>
          <w:rFonts w:hint="cs"/>
          <w:cs/>
        </w:rPr>
        <w:t>กักตัว</w:t>
      </w:r>
      <w:r w:rsidRPr="00B943C0">
        <w:rPr>
          <w:cs/>
        </w:rPr>
        <w:t xml:space="preserve"> ภายในหน้าจะแสดงวิธ</w:t>
      </w:r>
      <w:r w:rsidR="00691118">
        <w:rPr>
          <w:rFonts w:hint="cs"/>
          <w:cs/>
        </w:rPr>
        <w:t>ี</w:t>
      </w:r>
      <w:r w:rsidRPr="00B943C0">
        <w:rPr>
          <w:cs/>
        </w:rPr>
        <w:t>การล้างมือและสถานะเดิมของนักศึกษา ประกอบด้วยปุ่มขอเปลี่ยนสถานะ</w:t>
      </w:r>
      <w:r>
        <w:rPr>
          <w:rFonts w:hint="cs"/>
          <w:cs/>
        </w:rPr>
        <w:t>ปกติ</w:t>
      </w:r>
      <w:r w:rsidRPr="00B943C0">
        <w:rPr>
          <w:cs/>
        </w:rPr>
        <w:t xml:space="preserve"> ปุ่มขอเปลี่ยนสถานะติดเชื้อ</w:t>
      </w:r>
      <w:r w:rsidR="00B33346">
        <w:rPr>
          <w:cs/>
        </w:rPr>
        <w:br w:type="textWrapping" w:clear="all"/>
      </w:r>
      <w:r w:rsidR="00B33346">
        <w:rPr>
          <w:rFonts w:hint="cs"/>
          <w:cs/>
        </w:rPr>
        <w:t>ดังภาพที่ 4-</w:t>
      </w:r>
      <w:r w:rsidR="00B33346">
        <w:t>3</w:t>
      </w:r>
      <w:r>
        <w:t>0</w:t>
      </w:r>
    </w:p>
    <w:p w14:paraId="77203932" w14:textId="53D77D0B" w:rsidR="00401B7C" w:rsidRDefault="009D5B8F" w:rsidP="009D5B8F">
      <w:pPr>
        <w:pStyle w:val="a4"/>
        <w:jc w:val="center"/>
      </w:pPr>
      <w:r>
        <w:rPr>
          <w:noProof/>
        </w:rPr>
        <w:drawing>
          <wp:inline distT="0" distB="0" distL="0" distR="0" wp14:anchorId="0CE4FC78" wp14:editId="17D2E1B1">
            <wp:extent cx="1163117" cy="2455326"/>
            <wp:effectExtent l="0" t="0" r="0" b="254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1648985014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3970" cy="24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55EF" w14:textId="68669611" w:rsidR="00401B7C" w:rsidRDefault="00401B7C" w:rsidP="009D5B8F">
      <w:pPr>
        <w:pStyle w:val="8"/>
      </w:pPr>
      <w:bookmarkStart w:id="593" w:name="_Toc70514002"/>
      <w:bookmarkStart w:id="594" w:name="_Toc71832131"/>
      <w:bookmarkStart w:id="595" w:name="_Toc72266028"/>
      <w:bookmarkStart w:id="596" w:name="_Toc72266340"/>
      <w:r>
        <w:rPr>
          <w:rFonts w:hint="cs"/>
          <w:cs/>
        </w:rPr>
        <w:t>หน้าจอ</w:t>
      </w:r>
      <w:bookmarkEnd w:id="593"/>
      <w:bookmarkEnd w:id="594"/>
      <w:bookmarkEnd w:id="595"/>
      <w:bookmarkEnd w:id="596"/>
      <w:r w:rsidR="009D5B8F" w:rsidRPr="009D5B8F">
        <w:rPr>
          <w:cs/>
        </w:rPr>
        <w:t>ขอเปลี่ยนสถานะสำหรับนักศึกษากักตัว</w:t>
      </w:r>
    </w:p>
    <w:p w14:paraId="226187B2" w14:textId="57D8BE73" w:rsidR="00401B7C" w:rsidRPr="00B56B5F" w:rsidRDefault="00B943C0" w:rsidP="00707B1A">
      <w:pPr>
        <w:pStyle w:val="3"/>
      </w:pPr>
      <w:r w:rsidRPr="00B943C0">
        <w:t xml:space="preserve">TAB </w:t>
      </w:r>
      <w:r w:rsidRPr="00B943C0">
        <w:rPr>
          <w:cs/>
        </w:rPr>
        <w:t xml:space="preserve">ด้านข้างของนักศึกษาสถานะกักตัวจะแสดงข้อมูลในรูปแบบของ </w:t>
      </w:r>
      <w:r w:rsidRPr="00B943C0">
        <w:t xml:space="preserve">Drawer </w:t>
      </w:r>
      <w:r w:rsidRPr="00B943C0">
        <w:rPr>
          <w:cs/>
        </w:rPr>
        <w:t>เกี่ยวกับ คู่มือโควิด คู่มือการกักตัว สถานที่ตรวจเชื้อ โรงพยาบาลใกล้ฉัน การประชาสัมพันธ์ ได้แก่ ระบบจัดการข้อมูลคู่มือโควิด ระบบจัดการข้อมูลคู่มือกักตัว ระบบจัดการข้อมูลการประชาสัมพันธ์ การดูข้อมูลซึ่งนักศึกษาสามารถเข้าดูข้อมูล ขอความช่วยเหลือได้</w:t>
      </w:r>
      <w:r>
        <w:rPr>
          <w:rFonts w:hint="cs"/>
          <w:cs/>
        </w:rPr>
        <w:t xml:space="preserve"> และประวัติไท</w:t>
      </w:r>
      <w:proofErr w:type="spellStart"/>
      <w:r>
        <w:rPr>
          <w:rFonts w:hint="cs"/>
          <w:cs/>
        </w:rPr>
        <w:t>ม์</w:t>
      </w:r>
      <w:proofErr w:type="spellEnd"/>
      <w:r>
        <w:rPr>
          <w:rFonts w:hint="cs"/>
          <w:cs/>
        </w:rPr>
        <w:t xml:space="preserve">ไลน์ย้อนหลัง                       </w:t>
      </w:r>
      <w:r w:rsidR="00B33346">
        <w:rPr>
          <w:rFonts w:hint="cs"/>
          <w:cs/>
        </w:rPr>
        <w:t>ดังภาพที่ 4-</w:t>
      </w:r>
      <w:r w:rsidR="00B33346">
        <w:t>3</w:t>
      </w:r>
      <w:r>
        <w:t>1</w:t>
      </w:r>
    </w:p>
    <w:p w14:paraId="129F7149" w14:textId="236ECB93" w:rsidR="00401B7C" w:rsidRDefault="009D5B8F" w:rsidP="009D5B8F">
      <w:pPr>
        <w:pStyle w:val="a4"/>
        <w:jc w:val="center"/>
      </w:pPr>
      <w:r>
        <w:rPr>
          <w:noProof/>
        </w:rPr>
        <w:drawing>
          <wp:inline distT="0" distB="0" distL="0" distR="0" wp14:anchorId="6B7121E6" wp14:editId="4810541C">
            <wp:extent cx="1221207" cy="2577952"/>
            <wp:effectExtent l="0" t="0" r="0" b="0"/>
            <wp:docPr id="548" name="รูปภาพ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1648985925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86" cy="26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F3E4" w14:textId="0D2F335B" w:rsidR="009D5B8F" w:rsidRDefault="009D5B8F" w:rsidP="009D5B8F">
      <w:pPr>
        <w:pStyle w:val="8"/>
      </w:pPr>
      <w:bookmarkStart w:id="597" w:name="_Toc70514003"/>
      <w:bookmarkStart w:id="598" w:name="_Toc71832132"/>
      <w:bookmarkStart w:id="599" w:name="_Toc72266029"/>
      <w:bookmarkStart w:id="600" w:name="_Toc72266341"/>
      <w:r>
        <w:rPr>
          <w:rFonts w:hint="cs"/>
          <w:cs/>
        </w:rPr>
        <w:t>หน้าจอ</w:t>
      </w:r>
      <w:bookmarkEnd w:id="597"/>
      <w:bookmarkEnd w:id="598"/>
      <w:bookmarkEnd w:id="599"/>
      <w:bookmarkEnd w:id="600"/>
      <w:r w:rsidRPr="002A525E">
        <w:rPr>
          <w:cs/>
        </w:rPr>
        <w:t xml:space="preserve"> </w:t>
      </w:r>
      <w:r w:rsidRPr="002A525E">
        <w:t xml:space="preserve">Drawer </w:t>
      </w:r>
      <w:r w:rsidRPr="002A525E">
        <w:rPr>
          <w:cs/>
        </w:rPr>
        <w:t>สำหรับนักศึกษาสถานะ</w:t>
      </w:r>
      <w:r>
        <w:rPr>
          <w:rFonts w:hint="cs"/>
          <w:cs/>
        </w:rPr>
        <w:t>ติดเชื้อ</w:t>
      </w:r>
    </w:p>
    <w:p w14:paraId="6C849719" w14:textId="77777777" w:rsidR="009D5B8F" w:rsidRPr="006D721B" w:rsidRDefault="009D5B8F" w:rsidP="009D5B8F">
      <w:pPr>
        <w:pStyle w:val="a4"/>
        <w:jc w:val="center"/>
        <w:rPr>
          <w:sz w:val="2"/>
          <w:szCs w:val="2"/>
        </w:rPr>
      </w:pPr>
    </w:p>
    <w:p w14:paraId="1D832B2D" w14:textId="2D6C5982" w:rsidR="00401B7C" w:rsidRPr="00C11A30" w:rsidRDefault="00401B7C" w:rsidP="00707B1A">
      <w:pPr>
        <w:pStyle w:val="3"/>
      </w:pPr>
      <w:r>
        <w:rPr>
          <w:rFonts w:hint="cs"/>
          <w:cs/>
        </w:rPr>
        <w:lastRenderedPageBreak/>
        <w:t>หน้า</w:t>
      </w:r>
      <w:r w:rsidR="00B943C0">
        <w:rPr>
          <w:rFonts w:hint="cs"/>
          <w:cs/>
        </w:rPr>
        <w:t>ไท</w:t>
      </w:r>
      <w:proofErr w:type="spellStart"/>
      <w:r w:rsidR="00B943C0">
        <w:rPr>
          <w:rFonts w:hint="cs"/>
          <w:cs/>
        </w:rPr>
        <w:t>ม์</w:t>
      </w:r>
      <w:proofErr w:type="spellEnd"/>
      <w:r w:rsidR="00B943C0">
        <w:rPr>
          <w:rFonts w:hint="cs"/>
          <w:cs/>
        </w:rPr>
        <w:t xml:space="preserve">ไลน์ย้อนหลัง </w:t>
      </w:r>
      <w:r w:rsidR="00B943C0">
        <w:t xml:space="preserve">14 </w:t>
      </w:r>
      <w:r w:rsidR="00B943C0">
        <w:rPr>
          <w:rFonts w:hint="cs"/>
          <w:cs/>
        </w:rPr>
        <w:t>วัน</w:t>
      </w:r>
      <w:r>
        <w:rPr>
          <w:rFonts w:hint="cs"/>
          <w:cs/>
        </w:rPr>
        <w:t xml:space="preserve"> </w:t>
      </w:r>
      <w:r w:rsidR="00B943C0">
        <w:rPr>
          <w:rFonts w:hint="cs"/>
          <w:cs/>
        </w:rPr>
        <w:t>ประกอบด้วยช่องกรอกข้อมูลย้อนหลัง</w:t>
      </w:r>
      <w:r w:rsidR="00B943C0">
        <w:t xml:space="preserve"> 14</w:t>
      </w:r>
      <w:r w:rsidR="00B943C0">
        <w:rPr>
          <w:rFonts w:hint="cs"/>
          <w:cs/>
        </w:rPr>
        <w:t xml:space="preserve"> วัน ได้แก่ วันที่ เดือน ปี </w:t>
      </w:r>
      <w:r w:rsidR="00B943C0">
        <w:t xml:space="preserve">14 </w:t>
      </w:r>
      <w:r w:rsidR="00B943C0">
        <w:rPr>
          <w:rFonts w:hint="cs"/>
          <w:cs/>
        </w:rPr>
        <w:t>ช่อง นักศึกษาจะต้องกรอกข้อมูลให้ครบถ้วน ระบบจะทำการบันทึกข้อมูล</w:t>
      </w:r>
      <w:r w:rsidR="00B33346">
        <w:rPr>
          <w:rFonts w:hint="cs"/>
          <w:cs/>
        </w:rPr>
        <w:t>ดังภาพที่ 4-</w:t>
      </w:r>
      <w:r w:rsidR="00B33346">
        <w:t>3</w:t>
      </w:r>
      <w:r w:rsidR="00B943C0">
        <w:t>2</w:t>
      </w:r>
    </w:p>
    <w:p w14:paraId="4C1C23EE" w14:textId="5F4A4BBB" w:rsidR="00401B7C" w:rsidRDefault="009D5B8F" w:rsidP="009D5B8F">
      <w:pPr>
        <w:pStyle w:val="a4"/>
        <w:jc w:val="center"/>
      </w:pPr>
      <w:r>
        <w:rPr>
          <w:noProof/>
        </w:rPr>
        <w:drawing>
          <wp:inline distT="0" distB="0" distL="0" distR="0" wp14:anchorId="40481DE0" wp14:editId="29AEE528">
            <wp:extent cx="1322047" cy="2790825"/>
            <wp:effectExtent l="0" t="0" r="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648986634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984" cy="28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03A9" w14:textId="67FBBC71" w:rsidR="00401B7C" w:rsidRDefault="00401B7C" w:rsidP="009D5B8F">
      <w:pPr>
        <w:pStyle w:val="8"/>
      </w:pPr>
      <w:bookmarkStart w:id="601" w:name="_Toc70514004"/>
      <w:bookmarkStart w:id="602" w:name="_Toc71832133"/>
      <w:bookmarkStart w:id="603" w:name="_Toc72266030"/>
      <w:bookmarkStart w:id="604" w:name="_Toc72266342"/>
      <w:r>
        <w:rPr>
          <w:rFonts w:hint="cs"/>
          <w:cs/>
        </w:rPr>
        <w:t>หน้าจอ</w:t>
      </w:r>
      <w:bookmarkEnd w:id="601"/>
      <w:bookmarkEnd w:id="602"/>
      <w:bookmarkEnd w:id="603"/>
      <w:bookmarkEnd w:id="604"/>
      <w:r w:rsidR="009D5B8F">
        <w:rPr>
          <w:rFonts w:hint="cs"/>
          <w:cs/>
        </w:rPr>
        <w:t>เก็บไท</w:t>
      </w:r>
      <w:proofErr w:type="spellStart"/>
      <w:r w:rsidR="009D5B8F">
        <w:rPr>
          <w:rFonts w:hint="cs"/>
          <w:cs/>
        </w:rPr>
        <w:t>ม์</w:t>
      </w:r>
      <w:proofErr w:type="spellEnd"/>
      <w:r w:rsidR="009D5B8F">
        <w:rPr>
          <w:rFonts w:hint="cs"/>
          <w:cs/>
        </w:rPr>
        <w:t xml:space="preserve">ไลน์ย้อนหลัง </w:t>
      </w:r>
      <w:r w:rsidR="009D5B8F">
        <w:t xml:space="preserve">14 </w:t>
      </w:r>
      <w:r w:rsidR="009D5B8F">
        <w:rPr>
          <w:rFonts w:hint="cs"/>
          <w:cs/>
        </w:rPr>
        <w:t>วัน</w:t>
      </w:r>
    </w:p>
    <w:p w14:paraId="29C1BF04" w14:textId="56185E72" w:rsidR="009D5B8F" w:rsidRDefault="00B943C0" w:rsidP="00707B1A">
      <w:pPr>
        <w:pStyle w:val="3"/>
      </w:pPr>
      <w:r w:rsidRPr="00B943C0">
        <w:rPr>
          <w:cs/>
        </w:rPr>
        <w:t>หน้าขอเปลี่ยนสถานะสำหรับนักศึกษาสถานะกักตัว ภายในหน้าจะแสดงวิธ</w:t>
      </w:r>
      <w:r w:rsidR="00691118">
        <w:rPr>
          <w:rFonts w:hint="cs"/>
          <w:cs/>
        </w:rPr>
        <w:t>ี</w:t>
      </w:r>
      <w:r w:rsidRPr="00B943C0">
        <w:rPr>
          <w:cs/>
        </w:rPr>
        <w:t xml:space="preserve">การล้างมือและสถานะเดิมของนักศึกษา ประกอบด้วยปุ่มขอเปลี่ยนสถานะปกติ </w:t>
      </w:r>
      <w:proofErr w:type="spellStart"/>
      <w:r w:rsidRPr="00B943C0">
        <w:rPr>
          <w:cs/>
        </w:rPr>
        <w:t>ปุ่</w:t>
      </w:r>
      <w:proofErr w:type="spellEnd"/>
      <w:r w:rsidR="009D5B8F">
        <w:rPr>
          <w:cs/>
        </w:rPr>
        <w:t>ดังภาพที่ 4-3</w:t>
      </w:r>
      <w:r>
        <w:t>3</w:t>
      </w:r>
    </w:p>
    <w:p w14:paraId="6E99C9A8" w14:textId="0DD86CE6" w:rsidR="009D5B8F" w:rsidRDefault="009D5B8F" w:rsidP="009D5B8F">
      <w:pPr>
        <w:pStyle w:val="a4"/>
        <w:jc w:val="center"/>
      </w:pPr>
      <w:r>
        <w:rPr>
          <w:noProof/>
        </w:rPr>
        <w:drawing>
          <wp:inline distT="0" distB="0" distL="0" distR="0" wp14:anchorId="674F4E8C" wp14:editId="285C1E1F">
            <wp:extent cx="1228725" cy="2593821"/>
            <wp:effectExtent l="0" t="0" r="0" b="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1648987454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48" cy="26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DDE7" w14:textId="77777777" w:rsidR="009D5B8F" w:rsidRPr="009D5B8F" w:rsidRDefault="009D5B8F" w:rsidP="009D5B8F">
      <w:pPr>
        <w:pStyle w:val="8"/>
        <w:rPr>
          <w:cs/>
        </w:rPr>
      </w:pPr>
      <w:r>
        <w:rPr>
          <w:rFonts w:hint="cs"/>
          <w:cs/>
        </w:rPr>
        <w:t>หน้าจอ</w:t>
      </w:r>
      <w:r w:rsidRPr="009D5B8F">
        <w:rPr>
          <w:cs/>
        </w:rPr>
        <w:t>ขอเปลี่ยนสถานะสำหรับนักศึกษาติดเชื้อ</w:t>
      </w:r>
    </w:p>
    <w:p w14:paraId="42D66FDF" w14:textId="77777777" w:rsidR="009D5B8F" w:rsidRDefault="009D5B8F" w:rsidP="009D5B8F">
      <w:pPr>
        <w:pStyle w:val="a4"/>
        <w:jc w:val="center"/>
      </w:pPr>
    </w:p>
    <w:p w14:paraId="4ACB4B6D" w14:textId="75C874F0" w:rsidR="00401B7C" w:rsidRPr="009D5B8F" w:rsidRDefault="00401B7C" w:rsidP="00A82DCC">
      <w:pPr>
        <w:pStyle w:val="2"/>
        <w:rPr>
          <w:color w:val="FF0000"/>
        </w:rPr>
      </w:pPr>
      <w:bookmarkStart w:id="605" w:name="_Toc70508793"/>
      <w:bookmarkStart w:id="606" w:name="_Toc70514039"/>
      <w:bookmarkStart w:id="607" w:name="_Toc72270037"/>
      <w:r w:rsidRPr="009D5B8F">
        <w:rPr>
          <w:rFonts w:hint="cs"/>
          <w:color w:val="FF0000"/>
          <w:cs/>
        </w:rPr>
        <w:lastRenderedPageBreak/>
        <w:t>ผลการประเมิน</w:t>
      </w:r>
      <w:bookmarkEnd w:id="605"/>
      <w:bookmarkEnd w:id="606"/>
      <w:bookmarkEnd w:id="607"/>
    </w:p>
    <w:p w14:paraId="7419770D" w14:textId="77777777" w:rsidR="00401B7C" w:rsidRPr="009D5B8F" w:rsidRDefault="00401B7C" w:rsidP="00401B7C">
      <w:pPr>
        <w:ind w:firstLine="426"/>
        <w:rPr>
          <w:color w:val="FF0000"/>
        </w:rPr>
      </w:pPr>
      <w:r w:rsidRPr="009D5B8F">
        <w:rPr>
          <w:color w:val="FF0000"/>
          <w:cs/>
        </w:rPr>
        <w:t>การพัฒนา</w:t>
      </w:r>
      <w:r w:rsidRPr="009D5B8F">
        <w:rPr>
          <w:rFonts w:hint="cs"/>
          <w:color w:val="FF0000"/>
          <w:cs/>
        </w:rPr>
        <w:t>อี</w:t>
      </w:r>
      <w:proofErr w:type="spellStart"/>
      <w:r w:rsidRPr="009D5B8F">
        <w:rPr>
          <w:rFonts w:hint="cs"/>
          <w:color w:val="FF0000"/>
          <w:cs/>
        </w:rPr>
        <w:t>เลิร์</w:t>
      </w:r>
      <w:proofErr w:type="spellEnd"/>
      <w:r w:rsidRPr="009D5B8F">
        <w:rPr>
          <w:rFonts w:hint="cs"/>
          <w:color w:val="FF0000"/>
          <w:cs/>
        </w:rPr>
        <w:t xml:space="preserve">นนิงแพลตฟอร์ม </w:t>
      </w:r>
      <w:r w:rsidRPr="009D5B8F">
        <w:rPr>
          <w:color w:val="FF0000"/>
          <w:cs/>
        </w:rPr>
        <w:t>ส่งเสริมศักยภาพการเรียนรู้ด้วยตนเองในยุคดิจิทัล</w:t>
      </w:r>
      <w:r w:rsidRPr="009D5B8F">
        <w:rPr>
          <w:rFonts w:hint="cs"/>
          <w:color w:val="FF0000"/>
          <w:cs/>
        </w:rPr>
        <w:t>ประกอบด้วยผลการประเมินผลการทำงานของระบบดังนี้</w:t>
      </w:r>
    </w:p>
    <w:p w14:paraId="0FF9217D" w14:textId="77777777" w:rsidR="00401B7C" w:rsidRPr="009D5B8F" w:rsidRDefault="00401B7C" w:rsidP="00707B1A">
      <w:pPr>
        <w:pStyle w:val="3"/>
      </w:pPr>
      <w:r w:rsidRPr="009D5B8F">
        <w:rPr>
          <w:rFonts w:hint="cs"/>
          <w:cs/>
        </w:rPr>
        <w:t>ผลการประเมินคุณภาพของระบบอี</w:t>
      </w:r>
      <w:proofErr w:type="spellStart"/>
      <w:r w:rsidRPr="009D5B8F">
        <w:rPr>
          <w:rFonts w:hint="cs"/>
          <w:cs/>
        </w:rPr>
        <w:t>เลิร์</w:t>
      </w:r>
      <w:proofErr w:type="spellEnd"/>
      <w:r w:rsidRPr="009D5B8F">
        <w:rPr>
          <w:rFonts w:hint="cs"/>
          <w:cs/>
        </w:rPr>
        <w:t xml:space="preserve">นนิงแพลตฟอร์ม </w:t>
      </w:r>
      <w:r w:rsidRPr="009D5B8F">
        <w:rPr>
          <w:cs/>
        </w:rPr>
        <w:t>ส่งเสริมศักยภาพการเรียนรู้ด้วยตนเองในยุคดิจิทัล</w:t>
      </w:r>
      <w:r w:rsidRPr="009D5B8F">
        <w:rPr>
          <w:rFonts w:hint="cs"/>
          <w:cs/>
        </w:rPr>
        <w:t>โดยนักศึกษาภาควิชาคอมพิวเตอร์ศึกษาจำนวน 40 คน และอาจารย์ประจำภาควิชาคอมพิวเตอร์ศึกษา จำนวน 3 คนผลการประเมินคุณภาพมีรายละเอียดดังนี้</w:t>
      </w:r>
    </w:p>
    <w:p w14:paraId="63868450" w14:textId="12232774" w:rsidR="00401B7C" w:rsidRPr="009D5B8F" w:rsidRDefault="00401B7C" w:rsidP="00876963">
      <w:pPr>
        <w:pStyle w:val="9"/>
        <w:numPr>
          <w:ilvl w:val="8"/>
          <w:numId w:val="3"/>
        </w:numPr>
        <w:ind w:left="1584" w:hanging="1584"/>
        <w:rPr>
          <w:color w:val="FF0000"/>
        </w:rPr>
      </w:pPr>
      <w:bookmarkStart w:id="608" w:name="_Toc70447888"/>
      <w:bookmarkStart w:id="609" w:name="_Toc70514080"/>
      <w:bookmarkStart w:id="610" w:name="_Toc72235449"/>
      <w:bookmarkStart w:id="611" w:name="_Hlk100957839"/>
      <w:r w:rsidRPr="009D5B8F">
        <w:rPr>
          <w:rFonts w:hint="cs"/>
          <w:color w:val="FF0000"/>
          <w:cs/>
        </w:rPr>
        <w:t>ผลการประเมินคุณภาพด้านการใช้งานของระบบ</w:t>
      </w:r>
      <w:bookmarkEnd w:id="608"/>
      <w:bookmarkEnd w:id="609"/>
      <w:bookmarkEnd w:id="610"/>
    </w:p>
    <w:bookmarkEnd w:id="611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64"/>
        <w:gridCol w:w="1418"/>
        <w:gridCol w:w="1417"/>
        <w:gridCol w:w="1497"/>
      </w:tblGrid>
      <w:tr w:rsidR="00401B7C" w:rsidRPr="009D5B8F" w14:paraId="1D2CFA51" w14:textId="77777777" w:rsidTr="00321AB3">
        <w:tc>
          <w:tcPr>
            <w:tcW w:w="3964" w:type="dxa"/>
            <w:vMerge w:val="restart"/>
          </w:tcPr>
          <w:p w14:paraId="3A8ECAFA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  <w:p w14:paraId="130DB177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  <w:cs/>
              </w:rPr>
              <w:t>รายการประเมิน</w:t>
            </w:r>
          </w:p>
        </w:tc>
        <w:tc>
          <w:tcPr>
            <w:tcW w:w="4332" w:type="dxa"/>
            <w:gridSpan w:val="3"/>
          </w:tcPr>
          <w:p w14:paraId="0F5DD124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ระดับคุณภาพ</w:t>
            </w:r>
          </w:p>
        </w:tc>
      </w:tr>
      <w:tr w:rsidR="00401B7C" w:rsidRPr="009D5B8F" w14:paraId="58B72D80" w14:textId="77777777" w:rsidTr="00321AB3">
        <w:tc>
          <w:tcPr>
            <w:tcW w:w="3964" w:type="dxa"/>
            <w:vMerge/>
          </w:tcPr>
          <w:p w14:paraId="618BBDA8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</w:p>
        </w:tc>
        <w:tc>
          <w:tcPr>
            <w:tcW w:w="1418" w:type="dxa"/>
          </w:tcPr>
          <w:p w14:paraId="48F7B3C4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Mean</w:t>
            </w:r>
          </w:p>
        </w:tc>
        <w:tc>
          <w:tcPr>
            <w:tcW w:w="1417" w:type="dxa"/>
          </w:tcPr>
          <w:p w14:paraId="61B848F5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S.D.</w:t>
            </w:r>
          </w:p>
        </w:tc>
        <w:tc>
          <w:tcPr>
            <w:tcW w:w="1497" w:type="dxa"/>
          </w:tcPr>
          <w:p w14:paraId="75D3C846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ความหมาย</w:t>
            </w:r>
          </w:p>
        </w:tc>
      </w:tr>
      <w:tr w:rsidR="00401B7C" w:rsidRPr="009D5B8F" w14:paraId="669A3528" w14:textId="77777777" w:rsidTr="00321AB3">
        <w:tc>
          <w:tcPr>
            <w:tcW w:w="3964" w:type="dxa"/>
          </w:tcPr>
          <w:p w14:paraId="06595BF3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  <w:bookmarkStart w:id="612" w:name="_Hlk100957878"/>
            <w:bookmarkStart w:id="613" w:name="_Hlk100957887"/>
            <w:r w:rsidRPr="009D5B8F">
              <w:rPr>
                <w:rFonts w:hint="cs"/>
                <w:color w:val="FF0000"/>
                <w:cs/>
              </w:rPr>
              <w:t>1. ระบบมีความสะดวกในการใช้งาน</w:t>
            </w:r>
            <w:bookmarkEnd w:id="612"/>
          </w:p>
        </w:tc>
        <w:tc>
          <w:tcPr>
            <w:tcW w:w="1418" w:type="dxa"/>
          </w:tcPr>
          <w:p w14:paraId="2D292197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4.23</w:t>
            </w:r>
          </w:p>
        </w:tc>
        <w:tc>
          <w:tcPr>
            <w:tcW w:w="1417" w:type="dxa"/>
          </w:tcPr>
          <w:p w14:paraId="1DFA6D0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0.74</w:t>
            </w:r>
          </w:p>
        </w:tc>
        <w:tc>
          <w:tcPr>
            <w:tcW w:w="1497" w:type="dxa"/>
          </w:tcPr>
          <w:p w14:paraId="2B368BB4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52BA0200" w14:textId="77777777" w:rsidTr="00321AB3">
        <w:tc>
          <w:tcPr>
            <w:tcW w:w="3964" w:type="dxa"/>
          </w:tcPr>
          <w:p w14:paraId="44F62549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2. ระบบมีความเร็วในการประมวลผล</w:t>
            </w:r>
          </w:p>
        </w:tc>
        <w:tc>
          <w:tcPr>
            <w:tcW w:w="1418" w:type="dxa"/>
          </w:tcPr>
          <w:p w14:paraId="32012E9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4.14</w:t>
            </w:r>
          </w:p>
        </w:tc>
        <w:tc>
          <w:tcPr>
            <w:tcW w:w="1417" w:type="dxa"/>
          </w:tcPr>
          <w:p w14:paraId="72666014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0.67</w:t>
            </w:r>
          </w:p>
        </w:tc>
        <w:tc>
          <w:tcPr>
            <w:tcW w:w="1497" w:type="dxa"/>
          </w:tcPr>
          <w:p w14:paraId="5C80C2B2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4C9862A2" w14:textId="77777777" w:rsidTr="00321AB3">
        <w:tc>
          <w:tcPr>
            <w:tcW w:w="3964" w:type="dxa"/>
          </w:tcPr>
          <w:p w14:paraId="44EBA3F3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3. ระบบสามารถดึงข้อมูลแสดงผลได้ถูกต้อง</w:t>
            </w:r>
          </w:p>
        </w:tc>
        <w:tc>
          <w:tcPr>
            <w:tcW w:w="1418" w:type="dxa"/>
          </w:tcPr>
          <w:p w14:paraId="1EFD74F9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4.12</w:t>
            </w:r>
          </w:p>
        </w:tc>
        <w:tc>
          <w:tcPr>
            <w:tcW w:w="1417" w:type="dxa"/>
          </w:tcPr>
          <w:p w14:paraId="7C7D4A2C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0.72</w:t>
            </w:r>
          </w:p>
        </w:tc>
        <w:tc>
          <w:tcPr>
            <w:tcW w:w="1497" w:type="dxa"/>
          </w:tcPr>
          <w:p w14:paraId="6D937264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3C0A0125" w14:textId="77777777" w:rsidTr="00321AB3">
        <w:tc>
          <w:tcPr>
            <w:tcW w:w="3964" w:type="dxa"/>
          </w:tcPr>
          <w:p w14:paraId="0D0CC7E2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4. ขั้นตอนการทำงานไม่ซับซ้อน</w:t>
            </w:r>
          </w:p>
        </w:tc>
        <w:tc>
          <w:tcPr>
            <w:tcW w:w="1418" w:type="dxa"/>
          </w:tcPr>
          <w:p w14:paraId="3E5CD336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4.14</w:t>
            </w:r>
          </w:p>
        </w:tc>
        <w:tc>
          <w:tcPr>
            <w:tcW w:w="1417" w:type="dxa"/>
          </w:tcPr>
          <w:p w14:paraId="0A1F9B9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0.76</w:t>
            </w:r>
          </w:p>
        </w:tc>
        <w:tc>
          <w:tcPr>
            <w:tcW w:w="1497" w:type="dxa"/>
          </w:tcPr>
          <w:p w14:paraId="79A14CB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3D49E004" w14:textId="77777777" w:rsidTr="00321AB3">
        <w:tc>
          <w:tcPr>
            <w:tcW w:w="3964" w:type="dxa"/>
          </w:tcPr>
          <w:p w14:paraId="66DAC679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5. การใช้งานระบบเข้าใจง่าย</w:t>
            </w:r>
          </w:p>
        </w:tc>
        <w:tc>
          <w:tcPr>
            <w:tcW w:w="1418" w:type="dxa"/>
          </w:tcPr>
          <w:p w14:paraId="71FD0E95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4.21</w:t>
            </w:r>
          </w:p>
        </w:tc>
        <w:tc>
          <w:tcPr>
            <w:tcW w:w="1417" w:type="dxa"/>
          </w:tcPr>
          <w:p w14:paraId="14256949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0.76</w:t>
            </w:r>
          </w:p>
        </w:tc>
        <w:tc>
          <w:tcPr>
            <w:tcW w:w="1497" w:type="dxa"/>
          </w:tcPr>
          <w:p w14:paraId="7A44D26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bookmarkEnd w:id="613"/>
      <w:tr w:rsidR="00401B7C" w:rsidRPr="009D5B8F" w14:paraId="348B6C9C" w14:textId="77777777" w:rsidTr="00321AB3">
        <w:tc>
          <w:tcPr>
            <w:tcW w:w="3964" w:type="dxa"/>
          </w:tcPr>
          <w:p w14:paraId="5623BE5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รวม</w:t>
            </w:r>
          </w:p>
        </w:tc>
        <w:tc>
          <w:tcPr>
            <w:tcW w:w="1418" w:type="dxa"/>
          </w:tcPr>
          <w:p w14:paraId="3448DA2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4.17</w:t>
            </w:r>
          </w:p>
        </w:tc>
        <w:tc>
          <w:tcPr>
            <w:tcW w:w="1417" w:type="dxa"/>
          </w:tcPr>
          <w:p w14:paraId="69E5005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0.73</w:t>
            </w:r>
          </w:p>
        </w:tc>
        <w:tc>
          <w:tcPr>
            <w:tcW w:w="1497" w:type="dxa"/>
          </w:tcPr>
          <w:p w14:paraId="114C3B4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</w:tbl>
    <w:p w14:paraId="03A4415B" w14:textId="77777777" w:rsidR="00B33346" w:rsidRPr="009D5B8F" w:rsidRDefault="00B33346" w:rsidP="00401B7C">
      <w:pPr>
        <w:rPr>
          <w:color w:val="FF0000"/>
        </w:rPr>
      </w:pPr>
    </w:p>
    <w:p w14:paraId="63D277A2" w14:textId="55049086" w:rsidR="00401B7C" w:rsidRPr="009D5B8F" w:rsidRDefault="00401B7C" w:rsidP="00B33346">
      <w:pPr>
        <w:ind w:firstLine="993"/>
        <w:rPr>
          <w:color w:val="FF0000"/>
        </w:rPr>
      </w:pPr>
      <w:r w:rsidRPr="009D5B8F">
        <w:rPr>
          <w:rFonts w:hint="cs"/>
          <w:color w:val="FF0000"/>
          <w:cs/>
        </w:rPr>
        <w:t>จากตารางที่ 4-1 แสดงให้เห็นว่าผลการประเมินความพึงพอใจของผู้ใช้เป็นกลุ่มตัวอย่างจำนวน 43 คนพบว่า ความพึงพอใจด้านการ</w:t>
      </w:r>
      <w:r w:rsidR="00803B48" w:rsidRPr="009D5B8F">
        <w:rPr>
          <w:color w:val="FF0000"/>
          <w:cs/>
        </w:rPr>
        <w:t>ใช้งานของระบบ</w:t>
      </w:r>
      <w:r w:rsidRPr="009D5B8F">
        <w:rPr>
          <w:rFonts w:hint="cs"/>
          <w:color w:val="FF0000"/>
          <w:cs/>
        </w:rPr>
        <w:t>ค่าเฉลี่ยผลอยู่ที่ 4.17 ค่าเบี่ยงเบนม</w:t>
      </w:r>
      <w:r w:rsidR="008E1D4C" w:rsidRPr="009D5B8F">
        <w:rPr>
          <w:rFonts w:hint="cs"/>
          <w:color w:val="FF0000"/>
          <w:cs/>
        </w:rPr>
        <w:t>า</w:t>
      </w:r>
      <w:r w:rsidRPr="009D5B8F">
        <w:rPr>
          <w:rFonts w:hint="cs"/>
          <w:color w:val="FF0000"/>
          <w:cs/>
        </w:rPr>
        <w:t xml:space="preserve">ตรฐานเท่ากับ 0.73 </w:t>
      </w:r>
      <w:r w:rsidRPr="009D5B8F">
        <w:rPr>
          <w:color w:val="FF0000"/>
          <w:cs/>
        </w:rPr>
        <w:t xml:space="preserve"> มีค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าความเหมาะสมอย</w:t>
      </w:r>
      <w:r w:rsidRPr="009D5B8F">
        <w:rPr>
          <w:rFonts w:hint="cs"/>
          <w:color w:val="FF0000"/>
          <w:cs/>
        </w:rPr>
        <w:t>ู่</w:t>
      </w:r>
      <w:r w:rsidRPr="009D5B8F">
        <w:rPr>
          <w:color w:val="FF0000"/>
          <w:cs/>
        </w:rPr>
        <w:t>ที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ระดับมาก</w:t>
      </w:r>
    </w:p>
    <w:p w14:paraId="1C446F53" w14:textId="77777777" w:rsidR="00401B7C" w:rsidRPr="009D5B8F" w:rsidRDefault="00401B7C" w:rsidP="00401B7C">
      <w:pPr>
        <w:pStyle w:val="9"/>
        <w:rPr>
          <w:color w:val="FF0000"/>
        </w:rPr>
      </w:pPr>
      <w:bookmarkStart w:id="614" w:name="_Toc70447889"/>
      <w:bookmarkStart w:id="615" w:name="_Toc70514081"/>
      <w:bookmarkStart w:id="616" w:name="_Toc72235450"/>
      <w:bookmarkStart w:id="617" w:name="_Hlk100957929"/>
      <w:r w:rsidRPr="009D5B8F">
        <w:rPr>
          <w:rFonts w:hint="cs"/>
          <w:color w:val="FF0000"/>
          <w:cs/>
        </w:rPr>
        <w:t>ผลการประเมินคุณภาพด้านการแสดงผล</w:t>
      </w:r>
      <w:bookmarkEnd w:id="614"/>
      <w:bookmarkEnd w:id="615"/>
      <w:bookmarkEnd w:id="616"/>
    </w:p>
    <w:bookmarkEnd w:id="617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64"/>
        <w:gridCol w:w="1418"/>
        <w:gridCol w:w="1417"/>
        <w:gridCol w:w="1497"/>
      </w:tblGrid>
      <w:tr w:rsidR="00401B7C" w:rsidRPr="009D5B8F" w14:paraId="6443CBE0" w14:textId="77777777" w:rsidTr="00321AB3">
        <w:tc>
          <w:tcPr>
            <w:tcW w:w="3964" w:type="dxa"/>
            <w:vMerge w:val="restart"/>
          </w:tcPr>
          <w:p w14:paraId="086F8518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  <w:p w14:paraId="39519733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  <w:cs/>
              </w:rPr>
              <w:t>รายการประเมิน</w:t>
            </w:r>
          </w:p>
        </w:tc>
        <w:tc>
          <w:tcPr>
            <w:tcW w:w="4332" w:type="dxa"/>
            <w:gridSpan w:val="3"/>
          </w:tcPr>
          <w:p w14:paraId="0A226330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ระดับคุณภาพ</w:t>
            </w:r>
          </w:p>
        </w:tc>
      </w:tr>
      <w:tr w:rsidR="00401B7C" w:rsidRPr="009D5B8F" w14:paraId="633E76A8" w14:textId="77777777" w:rsidTr="00321AB3">
        <w:tc>
          <w:tcPr>
            <w:tcW w:w="3964" w:type="dxa"/>
            <w:vMerge/>
          </w:tcPr>
          <w:p w14:paraId="17F14D5C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</w:p>
        </w:tc>
        <w:tc>
          <w:tcPr>
            <w:tcW w:w="1418" w:type="dxa"/>
          </w:tcPr>
          <w:p w14:paraId="1F317500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Mean</w:t>
            </w:r>
          </w:p>
        </w:tc>
        <w:tc>
          <w:tcPr>
            <w:tcW w:w="1417" w:type="dxa"/>
          </w:tcPr>
          <w:p w14:paraId="47624BC7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S.D.</w:t>
            </w:r>
          </w:p>
        </w:tc>
        <w:tc>
          <w:tcPr>
            <w:tcW w:w="1497" w:type="dxa"/>
          </w:tcPr>
          <w:p w14:paraId="2101F5C6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ความหมาย</w:t>
            </w:r>
          </w:p>
        </w:tc>
      </w:tr>
      <w:tr w:rsidR="00401B7C" w:rsidRPr="009D5B8F" w14:paraId="56C80847" w14:textId="77777777" w:rsidTr="00321AB3">
        <w:tc>
          <w:tcPr>
            <w:tcW w:w="3964" w:type="dxa"/>
          </w:tcPr>
          <w:p w14:paraId="6E5B010A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  <w:bookmarkStart w:id="618" w:name="_Hlk100957943"/>
            <w:r w:rsidRPr="009D5B8F">
              <w:rPr>
                <w:rFonts w:hint="cs"/>
                <w:color w:val="FF0000"/>
                <w:cs/>
              </w:rPr>
              <w:t>1. ความครบถ้วนของข้อมูลในการแสดงผล</w:t>
            </w:r>
          </w:p>
        </w:tc>
        <w:tc>
          <w:tcPr>
            <w:tcW w:w="1418" w:type="dxa"/>
          </w:tcPr>
          <w:p w14:paraId="3443E00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4.05</w:t>
            </w:r>
          </w:p>
        </w:tc>
        <w:tc>
          <w:tcPr>
            <w:tcW w:w="1417" w:type="dxa"/>
          </w:tcPr>
          <w:p w14:paraId="2AF76A0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0.81</w:t>
            </w:r>
          </w:p>
        </w:tc>
        <w:tc>
          <w:tcPr>
            <w:tcW w:w="1497" w:type="dxa"/>
          </w:tcPr>
          <w:p w14:paraId="70AA77E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73CE0187" w14:textId="77777777" w:rsidTr="00321AB3">
        <w:tc>
          <w:tcPr>
            <w:tcW w:w="3964" w:type="dxa"/>
          </w:tcPr>
          <w:p w14:paraId="52F280C1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2. ความชัดเจนของข้อมูลที่แสดงบนจอภาพ</w:t>
            </w:r>
          </w:p>
        </w:tc>
        <w:tc>
          <w:tcPr>
            <w:tcW w:w="1418" w:type="dxa"/>
          </w:tcPr>
          <w:p w14:paraId="3C425AB5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4.07</w:t>
            </w:r>
          </w:p>
        </w:tc>
        <w:tc>
          <w:tcPr>
            <w:tcW w:w="1417" w:type="dxa"/>
          </w:tcPr>
          <w:p w14:paraId="589EAF7D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0.62</w:t>
            </w:r>
          </w:p>
        </w:tc>
        <w:tc>
          <w:tcPr>
            <w:tcW w:w="1497" w:type="dxa"/>
          </w:tcPr>
          <w:p w14:paraId="5ABF312A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791748DF" w14:textId="77777777" w:rsidTr="00321AB3">
        <w:tc>
          <w:tcPr>
            <w:tcW w:w="3964" w:type="dxa"/>
          </w:tcPr>
          <w:p w14:paraId="411DA01D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3. ความเหมาะสมของตำแหน่งและสัดส่วน</w:t>
            </w:r>
          </w:p>
        </w:tc>
        <w:tc>
          <w:tcPr>
            <w:tcW w:w="1418" w:type="dxa"/>
          </w:tcPr>
          <w:p w14:paraId="28944CF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4.12</w:t>
            </w:r>
          </w:p>
        </w:tc>
        <w:tc>
          <w:tcPr>
            <w:tcW w:w="1417" w:type="dxa"/>
          </w:tcPr>
          <w:p w14:paraId="5C5A07D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0.65</w:t>
            </w:r>
          </w:p>
        </w:tc>
        <w:tc>
          <w:tcPr>
            <w:tcW w:w="1497" w:type="dxa"/>
          </w:tcPr>
          <w:p w14:paraId="04EC522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055F4190" w14:textId="77777777" w:rsidTr="00321AB3">
        <w:tc>
          <w:tcPr>
            <w:tcW w:w="3964" w:type="dxa"/>
          </w:tcPr>
          <w:p w14:paraId="0D539C82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4. ความเหมาะสมในการใช้รูปแบบตัวอักษร</w:t>
            </w:r>
          </w:p>
        </w:tc>
        <w:tc>
          <w:tcPr>
            <w:tcW w:w="1418" w:type="dxa"/>
          </w:tcPr>
          <w:p w14:paraId="5BA7E6B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4.09</w:t>
            </w:r>
          </w:p>
        </w:tc>
        <w:tc>
          <w:tcPr>
            <w:tcW w:w="1417" w:type="dxa"/>
          </w:tcPr>
          <w:p w14:paraId="5349E85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0.68</w:t>
            </w:r>
          </w:p>
        </w:tc>
        <w:tc>
          <w:tcPr>
            <w:tcW w:w="1497" w:type="dxa"/>
          </w:tcPr>
          <w:p w14:paraId="556456B5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41C6CF48" w14:textId="77777777" w:rsidTr="00321AB3">
        <w:tc>
          <w:tcPr>
            <w:tcW w:w="3964" w:type="dxa"/>
          </w:tcPr>
          <w:p w14:paraId="3262E2B1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5. ปุ่มอำนวยความสะดวกในการแสดงผล</w:t>
            </w:r>
          </w:p>
        </w:tc>
        <w:tc>
          <w:tcPr>
            <w:tcW w:w="1418" w:type="dxa"/>
          </w:tcPr>
          <w:p w14:paraId="169F6EA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4.07</w:t>
            </w:r>
          </w:p>
        </w:tc>
        <w:tc>
          <w:tcPr>
            <w:tcW w:w="1417" w:type="dxa"/>
          </w:tcPr>
          <w:p w14:paraId="7D65BC89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0.76</w:t>
            </w:r>
          </w:p>
        </w:tc>
        <w:tc>
          <w:tcPr>
            <w:tcW w:w="1497" w:type="dxa"/>
          </w:tcPr>
          <w:p w14:paraId="42FEBDD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bookmarkEnd w:id="618"/>
      <w:tr w:rsidR="00401B7C" w:rsidRPr="009D5B8F" w14:paraId="7DD6164A" w14:textId="77777777" w:rsidTr="00321AB3">
        <w:tc>
          <w:tcPr>
            <w:tcW w:w="3964" w:type="dxa"/>
          </w:tcPr>
          <w:p w14:paraId="030ACAA3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ค่าเฉลี่ยรวม</w:t>
            </w:r>
          </w:p>
        </w:tc>
        <w:tc>
          <w:tcPr>
            <w:tcW w:w="1418" w:type="dxa"/>
          </w:tcPr>
          <w:p w14:paraId="500C7BA6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4.08</w:t>
            </w:r>
          </w:p>
        </w:tc>
        <w:tc>
          <w:tcPr>
            <w:tcW w:w="1417" w:type="dxa"/>
          </w:tcPr>
          <w:p w14:paraId="09F05E23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0.71</w:t>
            </w:r>
          </w:p>
        </w:tc>
        <w:tc>
          <w:tcPr>
            <w:tcW w:w="1497" w:type="dxa"/>
          </w:tcPr>
          <w:p w14:paraId="65580C2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</w:tbl>
    <w:p w14:paraId="19221FF4" w14:textId="4ED2E864" w:rsidR="00401B7C" w:rsidRPr="009D5B8F" w:rsidRDefault="00401B7C" w:rsidP="00B33346">
      <w:pPr>
        <w:ind w:firstLine="993"/>
        <w:rPr>
          <w:color w:val="FF0000"/>
        </w:rPr>
      </w:pPr>
      <w:r w:rsidRPr="009D5B8F">
        <w:rPr>
          <w:rFonts w:hint="cs"/>
          <w:color w:val="FF0000"/>
          <w:cs/>
        </w:rPr>
        <w:lastRenderedPageBreak/>
        <w:t>จากตารางที่ 4-2 แสดงให้เห็นว่าผลการประเมินความพึงพอใจของผู้ใช้เป็นกลุ่มตัวอย่างจำนวน 43 คนพบว่า ความพึงพอใจด้านการ</w:t>
      </w:r>
      <w:r w:rsidR="008E1D4C" w:rsidRPr="009D5B8F">
        <w:rPr>
          <w:rFonts w:hint="cs"/>
          <w:color w:val="FF0000"/>
          <w:cs/>
        </w:rPr>
        <w:t>แสดงผล</w:t>
      </w:r>
      <w:r w:rsidRPr="009D5B8F">
        <w:rPr>
          <w:rFonts w:hint="cs"/>
          <w:color w:val="FF0000"/>
          <w:cs/>
        </w:rPr>
        <w:t>ค่าเฉลี่ยผลอยู่ที่ 4.08 ค่าเบี่ยงเบนม</w:t>
      </w:r>
      <w:r w:rsidR="008E1D4C" w:rsidRPr="009D5B8F">
        <w:rPr>
          <w:rFonts w:hint="cs"/>
          <w:color w:val="FF0000"/>
          <w:cs/>
        </w:rPr>
        <w:t>า</w:t>
      </w:r>
      <w:r w:rsidRPr="009D5B8F">
        <w:rPr>
          <w:rFonts w:hint="cs"/>
          <w:color w:val="FF0000"/>
          <w:cs/>
        </w:rPr>
        <w:t xml:space="preserve">ตรฐานเท่ากับ 0.71 </w:t>
      </w:r>
      <w:r w:rsidRPr="009D5B8F">
        <w:rPr>
          <w:color w:val="FF0000"/>
          <w:cs/>
        </w:rPr>
        <w:t>มีค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าความเหมาะสมอย</w:t>
      </w:r>
      <w:r w:rsidRPr="009D5B8F">
        <w:rPr>
          <w:rFonts w:hint="cs"/>
          <w:color w:val="FF0000"/>
          <w:cs/>
        </w:rPr>
        <w:t>ู่</w:t>
      </w:r>
      <w:r w:rsidRPr="009D5B8F">
        <w:rPr>
          <w:color w:val="FF0000"/>
          <w:cs/>
        </w:rPr>
        <w:t>ที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ระดับมาก</w:t>
      </w:r>
    </w:p>
    <w:p w14:paraId="4D308BE9" w14:textId="6F4A641C" w:rsidR="00401B7C" w:rsidRPr="009D5B8F" w:rsidRDefault="00401B7C" w:rsidP="00401B7C">
      <w:pPr>
        <w:pStyle w:val="9"/>
        <w:rPr>
          <w:color w:val="FF0000"/>
        </w:rPr>
      </w:pPr>
      <w:bookmarkStart w:id="619" w:name="_Toc70447890"/>
      <w:bookmarkStart w:id="620" w:name="_Toc70514082"/>
      <w:bookmarkStart w:id="621" w:name="_Toc72235451"/>
      <w:bookmarkStart w:id="622" w:name="_Hlk100957982"/>
      <w:r w:rsidRPr="009D5B8F">
        <w:rPr>
          <w:rFonts w:hint="cs"/>
          <w:color w:val="FF0000"/>
          <w:cs/>
        </w:rPr>
        <w:t>ผลการประเมินคุณภาพด้าน</w:t>
      </w:r>
      <w:bookmarkEnd w:id="619"/>
      <w:bookmarkEnd w:id="620"/>
      <w:r w:rsidR="00B33346" w:rsidRPr="009D5B8F">
        <w:rPr>
          <w:rFonts w:hint="cs"/>
          <w:color w:val="FF0000"/>
          <w:cs/>
        </w:rPr>
        <w:t>การใช้ประโยชน์</w:t>
      </w:r>
      <w:bookmarkEnd w:id="621"/>
    </w:p>
    <w:bookmarkEnd w:id="622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64"/>
        <w:gridCol w:w="1418"/>
        <w:gridCol w:w="1417"/>
        <w:gridCol w:w="1497"/>
      </w:tblGrid>
      <w:tr w:rsidR="00401B7C" w:rsidRPr="009D5B8F" w14:paraId="164587CF" w14:textId="77777777" w:rsidTr="00321AB3">
        <w:tc>
          <w:tcPr>
            <w:tcW w:w="3964" w:type="dxa"/>
            <w:vMerge w:val="restart"/>
          </w:tcPr>
          <w:p w14:paraId="5A74534B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  <w:p w14:paraId="3BAC426E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  <w:cs/>
              </w:rPr>
              <w:t>รายการประเมิน</w:t>
            </w:r>
          </w:p>
        </w:tc>
        <w:tc>
          <w:tcPr>
            <w:tcW w:w="4332" w:type="dxa"/>
            <w:gridSpan w:val="3"/>
          </w:tcPr>
          <w:p w14:paraId="5A7D5C29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ระดับคุณภาพ</w:t>
            </w:r>
          </w:p>
        </w:tc>
      </w:tr>
      <w:tr w:rsidR="00401B7C" w:rsidRPr="009D5B8F" w14:paraId="78C753C0" w14:textId="77777777" w:rsidTr="00321AB3">
        <w:tc>
          <w:tcPr>
            <w:tcW w:w="3964" w:type="dxa"/>
            <w:vMerge/>
          </w:tcPr>
          <w:p w14:paraId="0477CDCB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</w:p>
        </w:tc>
        <w:tc>
          <w:tcPr>
            <w:tcW w:w="1418" w:type="dxa"/>
          </w:tcPr>
          <w:p w14:paraId="031EA411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Mean</w:t>
            </w:r>
          </w:p>
        </w:tc>
        <w:tc>
          <w:tcPr>
            <w:tcW w:w="1417" w:type="dxa"/>
          </w:tcPr>
          <w:p w14:paraId="4988BFF2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S.D.</w:t>
            </w:r>
          </w:p>
        </w:tc>
        <w:tc>
          <w:tcPr>
            <w:tcW w:w="1497" w:type="dxa"/>
          </w:tcPr>
          <w:p w14:paraId="1E38815B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ความหมาย</w:t>
            </w:r>
          </w:p>
        </w:tc>
      </w:tr>
      <w:tr w:rsidR="00401B7C" w:rsidRPr="009D5B8F" w14:paraId="6381A89B" w14:textId="77777777" w:rsidTr="00321AB3">
        <w:tc>
          <w:tcPr>
            <w:tcW w:w="3964" w:type="dxa"/>
          </w:tcPr>
          <w:p w14:paraId="11E4E8D6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bookmarkStart w:id="623" w:name="_Hlk100957995"/>
            <w:r w:rsidRPr="009D5B8F">
              <w:rPr>
                <w:rFonts w:hint="cs"/>
                <w:color w:val="FF0000"/>
                <w:cs/>
              </w:rPr>
              <w:t>1. ความน่าจะเป็นในการนำไปใช้งานได้จริง</w:t>
            </w:r>
          </w:p>
        </w:tc>
        <w:tc>
          <w:tcPr>
            <w:tcW w:w="1418" w:type="dxa"/>
          </w:tcPr>
          <w:p w14:paraId="15C5056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4.19</w:t>
            </w:r>
          </w:p>
        </w:tc>
        <w:tc>
          <w:tcPr>
            <w:tcW w:w="1417" w:type="dxa"/>
          </w:tcPr>
          <w:p w14:paraId="426DFC77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0.79</w:t>
            </w:r>
          </w:p>
        </w:tc>
        <w:tc>
          <w:tcPr>
            <w:tcW w:w="1497" w:type="dxa"/>
          </w:tcPr>
          <w:p w14:paraId="107B4138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5F0156E5" w14:textId="77777777" w:rsidTr="00321AB3">
        <w:tc>
          <w:tcPr>
            <w:tcW w:w="3964" w:type="dxa"/>
          </w:tcPr>
          <w:p w14:paraId="002E230C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2. ความน่าเชื่อถือของเว็บไซต์</w:t>
            </w:r>
          </w:p>
        </w:tc>
        <w:tc>
          <w:tcPr>
            <w:tcW w:w="1418" w:type="dxa"/>
          </w:tcPr>
          <w:p w14:paraId="05032395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3.98</w:t>
            </w:r>
          </w:p>
        </w:tc>
        <w:tc>
          <w:tcPr>
            <w:tcW w:w="1417" w:type="dxa"/>
          </w:tcPr>
          <w:p w14:paraId="6478C2A6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0.76</w:t>
            </w:r>
          </w:p>
        </w:tc>
        <w:tc>
          <w:tcPr>
            <w:tcW w:w="1497" w:type="dxa"/>
          </w:tcPr>
          <w:p w14:paraId="07D0595F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78A11603" w14:textId="77777777" w:rsidTr="00321AB3">
        <w:tc>
          <w:tcPr>
            <w:tcW w:w="3964" w:type="dxa"/>
          </w:tcPr>
          <w:p w14:paraId="516F70AC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3. ประโยชน์ต่อนักศึกษา</w:t>
            </w:r>
          </w:p>
        </w:tc>
        <w:tc>
          <w:tcPr>
            <w:tcW w:w="1418" w:type="dxa"/>
          </w:tcPr>
          <w:p w14:paraId="3B425C63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4.37</w:t>
            </w:r>
          </w:p>
        </w:tc>
        <w:tc>
          <w:tcPr>
            <w:tcW w:w="1417" w:type="dxa"/>
          </w:tcPr>
          <w:p w14:paraId="7BDF1D0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0.68</w:t>
            </w:r>
          </w:p>
        </w:tc>
        <w:tc>
          <w:tcPr>
            <w:tcW w:w="1497" w:type="dxa"/>
          </w:tcPr>
          <w:p w14:paraId="39687D7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0A37BC0A" w14:textId="77777777" w:rsidTr="00321AB3">
        <w:tc>
          <w:tcPr>
            <w:tcW w:w="3964" w:type="dxa"/>
          </w:tcPr>
          <w:p w14:paraId="56D6799C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4. ประโยชน์ต่ออาจารย์</w:t>
            </w:r>
          </w:p>
        </w:tc>
        <w:tc>
          <w:tcPr>
            <w:tcW w:w="1418" w:type="dxa"/>
          </w:tcPr>
          <w:p w14:paraId="7D042DB6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4.23</w:t>
            </w:r>
          </w:p>
        </w:tc>
        <w:tc>
          <w:tcPr>
            <w:tcW w:w="1417" w:type="dxa"/>
          </w:tcPr>
          <w:p w14:paraId="245A895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0.68</w:t>
            </w:r>
          </w:p>
        </w:tc>
        <w:tc>
          <w:tcPr>
            <w:tcW w:w="1497" w:type="dxa"/>
          </w:tcPr>
          <w:p w14:paraId="4054A48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24C502D8" w14:textId="77777777" w:rsidTr="00321AB3">
        <w:tc>
          <w:tcPr>
            <w:tcW w:w="3964" w:type="dxa"/>
          </w:tcPr>
          <w:p w14:paraId="17357093" w14:textId="77777777" w:rsidR="00401B7C" w:rsidRPr="009D5B8F" w:rsidRDefault="00401B7C" w:rsidP="00321AB3">
            <w:pPr>
              <w:ind w:firstLine="0"/>
              <w:rPr>
                <w:rFonts w:hint="cs"/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5. ประโยชน์ต่อสถานศึกษา</w:t>
            </w:r>
          </w:p>
        </w:tc>
        <w:tc>
          <w:tcPr>
            <w:tcW w:w="1418" w:type="dxa"/>
          </w:tcPr>
          <w:p w14:paraId="782C7FEE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4.19</w:t>
            </w:r>
          </w:p>
        </w:tc>
        <w:tc>
          <w:tcPr>
            <w:tcW w:w="1417" w:type="dxa"/>
          </w:tcPr>
          <w:p w14:paraId="5E34C71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0.81</w:t>
            </w:r>
          </w:p>
        </w:tc>
        <w:tc>
          <w:tcPr>
            <w:tcW w:w="1497" w:type="dxa"/>
          </w:tcPr>
          <w:p w14:paraId="29C5CFE3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bookmarkEnd w:id="623"/>
      <w:tr w:rsidR="00401B7C" w:rsidRPr="009D5B8F" w14:paraId="1C70B138" w14:textId="77777777" w:rsidTr="00321AB3">
        <w:tc>
          <w:tcPr>
            <w:tcW w:w="3964" w:type="dxa"/>
          </w:tcPr>
          <w:p w14:paraId="350AE7F8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ค่าเฉลี่ยรวม</w:t>
            </w:r>
          </w:p>
        </w:tc>
        <w:tc>
          <w:tcPr>
            <w:tcW w:w="1418" w:type="dxa"/>
          </w:tcPr>
          <w:p w14:paraId="7E71E437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4.19</w:t>
            </w:r>
          </w:p>
        </w:tc>
        <w:tc>
          <w:tcPr>
            <w:tcW w:w="1417" w:type="dxa"/>
          </w:tcPr>
          <w:p w14:paraId="724D0AFD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0.76</w:t>
            </w:r>
          </w:p>
        </w:tc>
        <w:tc>
          <w:tcPr>
            <w:tcW w:w="1497" w:type="dxa"/>
          </w:tcPr>
          <w:p w14:paraId="10AB733D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</w:tbl>
    <w:p w14:paraId="79DDF249" w14:textId="77777777" w:rsidR="00B33346" w:rsidRPr="009D5B8F" w:rsidRDefault="00B33346" w:rsidP="00401B7C">
      <w:pPr>
        <w:rPr>
          <w:color w:val="FF0000"/>
        </w:rPr>
      </w:pPr>
    </w:p>
    <w:p w14:paraId="2A4B84D1" w14:textId="6123F977" w:rsidR="00401B7C" w:rsidRPr="009D5B8F" w:rsidRDefault="00401B7C" w:rsidP="00B33346">
      <w:pPr>
        <w:ind w:firstLine="993"/>
        <w:rPr>
          <w:color w:val="FF0000"/>
        </w:rPr>
      </w:pPr>
      <w:r w:rsidRPr="009D5B8F">
        <w:rPr>
          <w:rFonts w:hint="cs"/>
          <w:color w:val="FF0000"/>
          <w:cs/>
        </w:rPr>
        <w:t>จากตารางที่ 4-3 แสดงให้เห็นว่าผลการประเมินความพึงพอใจของผู้ใช้เป็นกลุ่มตัวอย่างจำนวน 43 คนพบว่า ความพึงพอใจด้านการ</w:t>
      </w:r>
      <w:r w:rsidR="00CA68ED" w:rsidRPr="009D5B8F">
        <w:rPr>
          <w:rFonts w:hint="cs"/>
          <w:color w:val="FF0000"/>
          <w:cs/>
        </w:rPr>
        <w:t>ใช้ประโยชน์</w:t>
      </w:r>
      <w:r w:rsidRPr="009D5B8F">
        <w:rPr>
          <w:rFonts w:hint="cs"/>
          <w:color w:val="FF0000"/>
          <w:cs/>
        </w:rPr>
        <w:t>ค่าเฉลี่ยผลอยู่ที่ 4.19 ค่าเบี่ยงเบนม</w:t>
      </w:r>
      <w:r w:rsidR="008E1D4C" w:rsidRPr="009D5B8F">
        <w:rPr>
          <w:rFonts w:hint="cs"/>
          <w:color w:val="FF0000"/>
          <w:cs/>
        </w:rPr>
        <w:t>า</w:t>
      </w:r>
      <w:r w:rsidRPr="009D5B8F">
        <w:rPr>
          <w:rFonts w:hint="cs"/>
          <w:color w:val="FF0000"/>
          <w:cs/>
        </w:rPr>
        <w:t xml:space="preserve">ตรฐานเท่ากับ 0.76 </w:t>
      </w:r>
      <w:r w:rsidRPr="009D5B8F">
        <w:rPr>
          <w:color w:val="FF0000"/>
          <w:cs/>
        </w:rPr>
        <w:t>มีค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าความเหมาะสมอย</w:t>
      </w:r>
      <w:r w:rsidRPr="009D5B8F">
        <w:rPr>
          <w:rFonts w:hint="cs"/>
          <w:color w:val="FF0000"/>
          <w:cs/>
        </w:rPr>
        <w:t>ู่</w:t>
      </w:r>
      <w:r w:rsidRPr="009D5B8F">
        <w:rPr>
          <w:color w:val="FF0000"/>
          <w:cs/>
        </w:rPr>
        <w:t>ที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ระดับมาก</w:t>
      </w:r>
    </w:p>
    <w:p w14:paraId="2E3306BD" w14:textId="77777777" w:rsidR="00401B7C" w:rsidRPr="009D5B8F" w:rsidRDefault="00401B7C" w:rsidP="00707B1A">
      <w:pPr>
        <w:pStyle w:val="3"/>
      </w:pPr>
      <w:r w:rsidRPr="009D5B8F">
        <w:rPr>
          <w:rFonts w:hint="cs"/>
          <w:cs/>
        </w:rPr>
        <w:t>ผลรวมการประเมินคุณภาพทั้ง 3 ด้าน</w:t>
      </w:r>
    </w:p>
    <w:p w14:paraId="76965F11" w14:textId="71B9DAAC" w:rsidR="00401B7C" w:rsidRPr="009D5B8F" w:rsidRDefault="00401B7C" w:rsidP="00401B7C">
      <w:pPr>
        <w:pStyle w:val="9"/>
        <w:rPr>
          <w:color w:val="FF0000"/>
        </w:rPr>
      </w:pPr>
      <w:bookmarkStart w:id="624" w:name="_Toc70447891"/>
      <w:bookmarkStart w:id="625" w:name="_Toc70514083"/>
      <w:bookmarkStart w:id="626" w:name="_Toc72235452"/>
      <w:r w:rsidRPr="009D5B8F">
        <w:rPr>
          <w:rFonts w:hint="cs"/>
          <w:color w:val="FF0000"/>
          <w:cs/>
        </w:rPr>
        <w:t>ผลการประเมินคุณภาพ 3 ด้าน</w:t>
      </w:r>
      <w:bookmarkEnd w:id="624"/>
      <w:bookmarkEnd w:id="625"/>
      <w:bookmarkEnd w:id="62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964"/>
        <w:gridCol w:w="1418"/>
        <w:gridCol w:w="1417"/>
        <w:gridCol w:w="1497"/>
      </w:tblGrid>
      <w:tr w:rsidR="00401B7C" w:rsidRPr="009D5B8F" w14:paraId="0217839B" w14:textId="77777777" w:rsidTr="00321AB3">
        <w:tc>
          <w:tcPr>
            <w:tcW w:w="3964" w:type="dxa"/>
            <w:vMerge w:val="restart"/>
          </w:tcPr>
          <w:p w14:paraId="01CA0A49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sz w:val="18"/>
                <w:szCs w:val="18"/>
              </w:rPr>
            </w:pPr>
          </w:p>
          <w:p w14:paraId="3EF956C8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  <w:cs/>
              </w:rPr>
              <w:t>รายการประเมิน</w:t>
            </w:r>
          </w:p>
        </w:tc>
        <w:tc>
          <w:tcPr>
            <w:tcW w:w="4332" w:type="dxa"/>
            <w:gridSpan w:val="3"/>
          </w:tcPr>
          <w:p w14:paraId="7E82FC57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ระดับคุณภาพ</w:t>
            </w:r>
          </w:p>
        </w:tc>
      </w:tr>
      <w:tr w:rsidR="00401B7C" w:rsidRPr="009D5B8F" w14:paraId="064723D0" w14:textId="77777777" w:rsidTr="00321AB3">
        <w:tc>
          <w:tcPr>
            <w:tcW w:w="3964" w:type="dxa"/>
            <w:vMerge/>
          </w:tcPr>
          <w:p w14:paraId="5B20774C" w14:textId="77777777" w:rsidR="00401B7C" w:rsidRPr="009D5B8F" w:rsidRDefault="00401B7C" w:rsidP="00321AB3">
            <w:pPr>
              <w:ind w:firstLine="0"/>
              <w:rPr>
                <w:color w:val="FF0000"/>
              </w:rPr>
            </w:pPr>
          </w:p>
        </w:tc>
        <w:tc>
          <w:tcPr>
            <w:tcW w:w="1418" w:type="dxa"/>
          </w:tcPr>
          <w:p w14:paraId="078D7BFA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Mean</w:t>
            </w:r>
          </w:p>
        </w:tc>
        <w:tc>
          <w:tcPr>
            <w:tcW w:w="1417" w:type="dxa"/>
          </w:tcPr>
          <w:p w14:paraId="59D9D65F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</w:rPr>
            </w:pPr>
            <w:r w:rsidRPr="009D5B8F">
              <w:rPr>
                <w:b/>
                <w:bCs/>
                <w:color w:val="FF0000"/>
              </w:rPr>
              <w:t>S.D.</w:t>
            </w:r>
          </w:p>
        </w:tc>
        <w:tc>
          <w:tcPr>
            <w:tcW w:w="1497" w:type="dxa"/>
          </w:tcPr>
          <w:p w14:paraId="1501EF54" w14:textId="77777777" w:rsidR="00401B7C" w:rsidRPr="009D5B8F" w:rsidRDefault="00401B7C" w:rsidP="00321AB3">
            <w:pPr>
              <w:ind w:firstLine="0"/>
              <w:jc w:val="center"/>
              <w:rPr>
                <w:b/>
                <w:bCs/>
                <w:color w:val="FF0000"/>
                <w:cs/>
              </w:rPr>
            </w:pPr>
            <w:r w:rsidRPr="009D5B8F">
              <w:rPr>
                <w:rFonts w:hint="cs"/>
                <w:b/>
                <w:bCs/>
                <w:color w:val="FF0000"/>
                <w:cs/>
              </w:rPr>
              <w:t>ความหมาย</w:t>
            </w:r>
          </w:p>
        </w:tc>
      </w:tr>
      <w:tr w:rsidR="00401B7C" w:rsidRPr="009D5B8F" w14:paraId="557A1CCA" w14:textId="77777777" w:rsidTr="00321AB3">
        <w:tc>
          <w:tcPr>
            <w:tcW w:w="3964" w:type="dxa"/>
          </w:tcPr>
          <w:p w14:paraId="7235A22D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bookmarkStart w:id="627" w:name="_Hlk100958062"/>
            <w:r w:rsidRPr="009D5B8F">
              <w:rPr>
                <w:rFonts w:hint="cs"/>
                <w:color w:val="FF0000"/>
                <w:cs/>
              </w:rPr>
              <w:t>1. การใช้งาน</w:t>
            </w:r>
          </w:p>
        </w:tc>
        <w:tc>
          <w:tcPr>
            <w:tcW w:w="1418" w:type="dxa"/>
          </w:tcPr>
          <w:p w14:paraId="0E9B7A5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4.17</w:t>
            </w:r>
          </w:p>
        </w:tc>
        <w:tc>
          <w:tcPr>
            <w:tcW w:w="1417" w:type="dxa"/>
          </w:tcPr>
          <w:p w14:paraId="7DB1BF02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0.04</w:t>
            </w:r>
          </w:p>
        </w:tc>
        <w:tc>
          <w:tcPr>
            <w:tcW w:w="1497" w:type="dxa"/>
          </w:tcPr>
          <w:p w14:paraId="26F9BAA5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39307264" w14:textId="77777777" w:rsidTr="00321AB3">
        <w:tc>
          <w:tcPr>
            <w:tcW w:w="3964" w:type="dxa"/>
          </w:tcPr>
          <w:p w14:paraId="48AF4AD9" w14:textId="77777777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2. ด้านการแสดงผล</w:t>
            </w:r>
          </w:p>
        </w:tc>
        <w:tc>
          <w:tcPr>
            <w:tcW w:w="1418" w:type="dxa"/>
          </w:tcPr>
          <w:p w14:paraId="07D73C07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4.08</w:t>
            </w:r>
          </w:p>
        </w:tc>
        <w:tc>
          <w:tcPr>
            <w:tcW w:w="1417" w:type="dxa"/>
          </w:tcPr>
          <w:p w14:paraId="6726A02C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0.05</w:t>
            </w:r>
          </w:p>
        </w:tc>
        <w:tc>
          <w:tcPr>
            <w:tcW w:w="1497" w:type="dxa"/>
          </w:tcPr>
          <w:p w14:paraId="4FDBAAB3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tr w:rsidR="00401B7C" w:rsidRPr="009D5B8F" w14:paraId="6447E921" w14:textId="77777777" w:rsidTr="00321AB3">
        <w:tc>
          <w:tcPr>
            <w:tcW w:w="3964" w:type="dxa"/>
          </w:tcPr>
          <w:p w14:paraId="12A1263F" w14:textId="2858C11C" w:rsidR="00401B7C" w:rsidRPr="009D5B8F" w:rsidRDefault="00401B7C" w:rsidP="00321AB3">
            <w:pPr>
              <w:ind w:firstLine="0"/>
              <w:rPr>
                <w:color w:val="FF0000"/>
                <w:cs/>
              </w:rPr>
            </w:pPr>
            <w:r w:rsidRPr="009D5B8F">
              <w:rPr>
                <w:rFonts w:hint="cs"/>
                <w:color w:val="FF0000"/>
                <w:cs/>
              </w:rPr>
              <w:t>3. ด้าน</w:t>
            </w:r>
            <w:r w:rsidR="00B33346" w:rsidRPr="009D5B8F">
              <w:rPr>
                <w:rFonts w:hint="cs"/>
                <w:color w:val="FF0000"/>
                <w:cs/>
              </w:rPr>
              <w:t>การใช้ประโยชน์</w:t>
            </w:r>
          </w:p>
        </w:tc>
        <w:tc>
          <w:tcPr>
            <w:tcW w:w="1418" w:type="dxa"/>
          </w:tcPr>
          <w:p w14:paraId="4B44F00A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4.19</w:t>
            </w:r>
          </w:p>
        </w:tc>
        <w:tc>
          <w:tcPr>
            <w:tcW w:w="1417" w:type="dxa"/>
          </w:tcPr>
          <w:p w14:paraId="2EB98F78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0.12</w:t>
            </w:r>
          </w:p>
        </w:tc>
        <w:tc>
          <w:tcPr>
            <w:tcW w:w="1497" w:type="dxa"/>
          </w:tcPr>
          <w:p w14:paraId="1FC1AE49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  <w:bookmarkEnd w:id="627"/>
      <w:tr w:rsidR="00401B7C" w:rsidRPr="009D5B8F" w14:paraId="02FAD52F" w14:textId="77777777" w:rsidTr="00321AB3">
        <w:tc>
          <w:tcPr>
            <w:tcW w:w="3964" w:type="dxa"/>
          </w:tcPr>
          <w:p w14:paraId="35C78330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ค่าเฉลี่ยรวม</w:t>
            </w:r>
          </w:p>
        </w:tc>
        <w:tc>
          <w:tcPr>
            <w:tcW w:w="1418" w:type="dxa"/>
          </w:tcPr>
          <w:p w14:paraId="42008701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4.15</w:t>
            </w:r>
          </w:p>
        </w:tc>
        <w:tc>
          <w:tcPr>
            <w:tcW w:w="1417" w:type="dxa"/>
          </w:tcPr>
          <w:p w14:paraId="2947FE8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color w:val="FF0000"/>
              </w:rPr>
              <w:t>0.73</w:t>
            </w:r>
          </w:p>
        </w:tc>
        <w:tc>
          <w:tcPr>
            <w:tcW w:w="1497" w:type="dxa"/>
          </w:tcPr>
          <w:p w14:paraId="49FCD16B" w14:textId="77777777" w:rsidR="00401B7C" w:rsidRPr="009D5B8F" w:rsidRDefault="00401B7C" w:rsidP="00321AB3">
            <w:pPr>
              <w:ind w:firstLine="0"/>
              <w:jc w:val="center"/>
              <w:rPr>
                <w:color w:val="FF0000"/>
              </w:rPr>
            </w:pPr>
            <w:r w:rsidRPr="009D5B8F">
              <w:rPr>
                <w:rFonts w:hint="cs"/>
                <w:color w:val="FF0000"/>
                <w:cs/>
              </w:rPr>
              <w:t>มาก</w:t>
            </w:r>
          </w:p>
        </w:tc>
      </w:tr>
    </w:tbl>
    <w:p w14:paraId="28140DB7" w14:textId="77777777" w:rsidR="00B33346" w:rsidRPr="009D5B8F" w:rsidRDefault="00B33346" w:rsidP="00401B7C">
      <w:pPr>
        <w:rPr>
          <w:color w:val="FF0000"/>
        </w:rPr>
      </w:pPr>
    </w:p>
    <w:p w14:paraId="6BD12159" w14:textId="1E931498" w:rsidR="00401B7C" w:rsidRPr="009D5B8F" w:rsidRDefault="00401B7C" w:rsidP="00B33346">
      <w:pPr>
        <w:ind w:firstLine="993"/>
        <w:rPr>
          <w:color w:val="FF0000"/>
        </w:rPr>
        <w:sectPr w:rsidR="00401B7C" w:rsidRPr="009D5B8F" w:rsidSect="00F21DDE">
          <w:headerReference w:type="default" r:id="rId213"/>
          <w:pgSz w:w="11906" w:h="16838"/>
          <w:pgMar w:top="2160" w:right="1440" w:bottom="1440" w:left="2160" w:header="1440" w:footer="706" w:gutter="0"/>
          <w:cols w:space="708"/>
          <w:docGrid w:linePitch="435"/>
        </w:sectPr>
      </w:pPr>
      <w:r w:rsidRPr="009D5B8F">
        <w:rPr>
          <w:rFonts w:hint="cs"/>
          <w:color w:val="FF0000"/>
          <w:cs/>
        </w:rPr>
        <w:t>จากตารางที่ 4-4 แสดงให้เห็นว่าผลการประเมินความพึงพอใจของผู้ใช้เป็นกลุ่มตัวอย่างจำนวน 43 คนพบว่า ความพึงพอใจด้านการใช้งานค่าเฉลี่ยผลอยู่ที่ 4.15 ค่าเบี่ยงเบนม</w:t>
      </w:r>
      <w:r w:rsidR="008E1D4C" w:rsidRPr="009D5B8F">
        <w:rPr>
          <w:rFonts w:hint="cs"/>
          <w:color w:val="FF0000"/>
          <w:cs/>
        </w:rPr>
        <w:t>า</w:t>
      </w:r>
      <w:r w:rsidRPr="009D5B8F">
        <w:rPr>
          <w:rFonts w:hint="cs"/>
          <w:color w:val="FF0000"/>
          <w:cs/>
        </w:rPr>
        <w:t xml:space="preserve">ตรฐานเท่ากับ 0.73 </w:t>
      </w:r>
      <w:r w:rsidRPr="009D5B8F">
        <w:rPr>
          <w:color w:val="FF0000"/>
          <w:cs/>
        </w:rPr>
        <w:t>มีค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าความเหมาะสมอย</w:t>
      </w:r>
      <w:r w:rsidRPr="009D5B8F">
        <w:rPr>
          <w:rFonts w:hint="cs"/>
          <w:color w:val="FF0000"/>
          <w:cs/>
        </w:rPr>
        <w:t>ู่</w:t>
      </w:r>
      <w:r w:rsidRPr="009D5B8F">
        <w:rPr>
          <w:color w:val="FF0000"/>
          <w:cs/>
        </w:rPr>
        <w:t>ที</w:t>
      </w:r>
      <w:r w:rsidRPr="009D5B8F">
        <w:rPr>
          <w:rFonts w:hint="cs"/>
          <w:color w:val="FF0000"/>
          <w:cs/>
        </w:rPr>
        <w:t>่</w:t>
      </w:r>
      <w:r w:rsidRPr="009D5B8F">
        <w:rPr>
          <w:color w:val="FF0000"/>
          <w:cs/>
        </w:rPr>
        <w:t>ระดับมาก</w:t>
      </w:r>
    </w:p>
    <w:p w14:paraId="50F932CB" w14:textId="77777777" w:rsidR="00401B7C" w:rsidRPr="00691118" w:rsidRDefault="00401B7C" w:rsidP="00401B7C">
      <w:pPr>
        <w:pStyle w:val="1"/>
      </w:pPr>
      <w:r w:rsidRPr="00691118">
        <w:rPr>
          <w:cs/>
        </w:rPr>
        <w:lastRenderedPageBreak/>
        <w:br/>
      </w:r>
      <w:bookmarkStart w:id="628" w:name="_Toc70447561"/>
      <w:bookmarkStart w:id="629" w:name="_Toc70448343"/>
      <w:bookmarkStart w:id="630" w:name="_Toc70508794"/>
      <w:bookmarkStart w:id="631" w:name="_Toc70514040"/>
      <w:bookmarkStart w:id="632" w:name="_Toc72270038"/>
      <w:r w:rsidRPr="00691118">
        <w:rPr>
          <w:rFonts w:hint="cs"/>
          <w:cs/>
        </w:rPr>
        <w:t>สรุปผลการดำเนินงานและข้อเสนอแนะ</w:t>
      </w:r>
      <w:bookmarkEnd w:id="628"/>
      <w:bookmarkEnd w:id="629"/>
      <w:bookmarkEnd w:id="630"/>
      <w:bookmarkEnd w:id="631"/>
      <w:bookmarkEnd w:id="632"/>
    </w:p>
    <w:p w14:paraId="031E700A" w14:textId="77777777" w:rsidR="00401B7C" w:rsidRPr="00691118" w:rsidRDefault="00401B7C" w:rsidP="00401B7C"/>
    <w:p w14:paraId="41BCDE63" w14:textId="04A9119E" w:rsidR="00401B7C" w:rsidRPr="00691118" w:rsidRDefault="00401B7C" w:rsidP="00401B7C">
      <w:pPr>
        <w:ind w:firstLine="426"/>
      </w:pPr>
      <w:r w:rsidRPr="00691118">
        <w:rPr>
          <w:rFonts w:hint="cs"/>
          <w:cs/>
        </w:rPr>
        <w:t>หลังจากพัฒนาระบบเสร็จสิ</w:t>
      </w:r>
      <w:r w:rsidR="005C01E4" w:rsidRPr="00691118">
        <w:rPr>
          <w:rFonts w:hint="cs"/>
          <w:cs/>
        </w:rPr>
        <w:t>้</w:t>
      </w:r>
      <w:r w:rsidRPr="00691118">
        <w:rPr>
          <w:rFonts w:hint="cs"/>
          <w:cs/>
        </w:rPr>
        <w:t>น ผลจากการวิเคราะห์ข้อมูลการประเมินคุณภาพของ</w:t>
      </w:r>
      <w:r w:rsidR="00877098" w:rsidRPr="00877098">
        <w:rPr>
          <w:cs/>
        </w:rPr>
        <w:t>การพัฒนา</w:t>
      </w:r>
      <w:r w:rsidR="00877098">
        <w:rPr>
          <w:rFonts w:hint="cs"/>
          <w:cs/>
        </w:rPr>
        <w:t xml:space="preserve">   </w:t>
      </w:r>
      <w:bookmarkStart w:id="633" w:name="_Hlk100957801"/>
      <w:r w:rsidR="00877098" w:rsidRPr="00877098">
        <w:rPr>
          <w:cs/>
        </w:rPr>
        <w:t xml:space="preserve">แอปติดตามการกักตัวของนักศึกษามหาวิทยาลัยเทคโนโลยีพระจอมเกล้าพระนครเหนือ </w:t>
      </w:r>
      <w:bookmarkEnd w:id="633"/>
      <w:r w:rsidRPr="00691118">
        <w:rPr>
          <w:rFonts w:hint="cs"/>
          <w:cs/>
        </w:rPr>
        <w:t>มีรายละเอียดดังนี้</w:t>
      </w:r>
    </w:p>
    <w:p w14:paraId="05AC62FF" w14:textId="77777777" w:rsidR="00401B7C" w:rsidRPr="00691118" w:rsidRDefault="00401B7C" w:rsidP="00401B7C">
      <w:pPr>
        <w:ind w:firstLine="426"/>
      </w:pPr>
      <w:r w:rsidRPr="00691118">
        <w:rPr>
          <w:rFonts w:hint="cs"/>
          <w:cs/>
        </w:rPr>
        <w:t>5.1 สรุปผลการดำเนินงาน</w:t>
      </w:r>
    </w:p>
    <w:p w14:paraId="415E91C0" w14:textId="77777777" w:rsidR="00401B7C" w:rsidRPr="00691118" w:rsidRDefault="00401B7C" w:rsidP="00401B7C">
      <w:pPr>
        <w:ind w:firstLine="426"/>
      </w:pPr>
      <w:r w:rsidRPr="00691118">
        <w:rPr>
          <w:rFonts w:hint="cs"/>
          <w:cs/>
        </w:rPr>
        <w:t>5.2 ปัญหาและแนวทางการแก้ไข</w:t>
      </w:r>
    </w:p>
    <w:p w14:paraId="640A46AB" w14:textId="77777777" w:rsidR="00401B7C" w:rsidRPr="00691118" w:rsidRDefault="00401B7C" w:rsidP="00401B7C">
      <w:pPr>
        <w:ind w:firstLine="426"/>
        <w:rPr>
          <w:cs/>
        </w:rPr>
      </w:pPr>
      <w:r w:rsidRPr="00691118">
        <w:rPr>
          <w:rFonts w:hint="cs"/>
          <w:cs/>
        </w:rPr>
        <w:t>5.3 ข้อเสนอแนะ</w:t>
      </w:r>
    </w:p>
    <w:p w14:paraId="7945F8BE" w14:textId="77777777" w:rsidR="00401B7C" w:rsidRPr="00691118" w:rsidRDefault="00401B7C" w:rsidP="00A82DCC">
      <w:pPr>
        <w:pStyle w:val="2"/>
      </w:pPr>
      <w:bookmarkStart w:id="634" w:name="_Toc70508795"/>
      <w:bookmarkStart w:id="635" w:name="_Toc70514041"/>
      <w:bookmarkStart w:id="636" w:name="_Toc72270039"/>
      <w:bookmarkStart w:id="637" w:name="_GoBack"/>
      <w:bookmarkEnd w:id="637"/>
      <w:r w:rsidRPr="00691118">
        <w:rPr>
          <w:rFonts w:hint="cs"/>
          <w:cs/>
        </w:rPr>
        <w:t>สรุปผลการดำเนินงาน</w:t>
      </w:r>
      <w:bookmarkEnd w:id="634"/>
      <w:bookmarkEnd w:id="635"/>
      <w:bookmarkEnd w:id="636"/>
    </w:p>
    <w:p w14:paraId="75C0FADF" w14:textId="4D94FD8B" w:rsidR="00260874" w:rsidRDefault="00877098" w:rsidP="00401B7C">
      <w:pPr>
        <w:ind w:firstLine="426"/>
      </w:pPr>
      <w:r w:rsidRPr="00877098">
        <w:rPr>
          <w:cs/>
        </w:rPr>
        <w:t>การพัฒนาแอปติดตามการกักตัวของนักศึกษามหาวิทยาลัยเทคโนโลยีพระจอมเกล้าพระนครเหนือ</w:t>
      </w:r>
      <w:r w:rsidR="00260874" w:rsidRPr="00260874">
        <w:rPr>
          <w:cs/>
        </w:rPr>
        <w:t>เป็น</w:t>
      </w:r>
      <w:bookmarkStart w:id="638" w:name="_Hlk100958208"/>
      <w:r w:rsidR="00260874" w:rsidRPr="00260874">
        <w:rPr>
          <w:cs/>
        </w:rPr>
        <w:t xml:space="preserve"> </w:t>
      </w:r>
      <w:r w:rsidR="00260874" w:rsidRPr="00260874">
        <w:t xml:space="preserve">Application </w:t>
      </w:r>
      <w:bookmarkEnd w:id="638"/>
      <w:r w:rsidR="00260874" w:rsidRPr="00260874">
        <w:rPr>
          <w:cs/>
        </w:rPr>
        <w:t xml:space="preserve">บนระบบ </w:t>
      </w:r>
      <w:r w:rsidR="00260874" w:rsidRPr="00260874">
        <w:t xml:space="preserve">Android </w:t>
      </w:r>
      <w:r w:rsidR="00260874" w:rsidRPr="00260874">
        <w:rPr>
          <w:cs/>
        </w:rPr>
        <w:t xml:space="preserve">พัฒนาโดยใช้โปรแกรม </w:t>
      </w:r>
      <w:r w:rsidR="00260874" w:rsidRPr="00260874">
        <w:t xml:space="preserve">Visual Studio Code </w:t>
      </w:r>
      <w:r w:rsidR="00260874" w:rsidRPr="00260874">
        <w:rPr>
          <w:cs/>
        </w:rPr>
        <w:t xml:space="preserve">ใช้ </w:t>
      </w:r>
      <w:r w:rsidR="00260874" w:rsidRPr="00260874">
        <w:t xml:space="preserve">Flutter Framework </w:t>
      </w:r>
      <w:r w:rsidR="00260874" w:rsidRPr="00260874">
        <w:rPr>
          <w:cs/>
        </w:rPr>
        <w:t xml:space="preserve">และใช้ </w:t>
      </w:r>
      <w:r w:rsidR="00260874" w:rsidRPr="00260874">
        <w:t xml:space="preserve">Firebase Real-time Database </w:t>
      </w:r>
      <w:r w:rsidR="00260874" w:rsidRPr="00260874">
        <w:rPr>
          <w:cs/>
        </w:rPr>
        <w:t xml:space="preserve">เป็นฐานข้อมูล โดยข้อมูลทั้งหมดสามารถบันทึกบนระบบออกไลน์สามารถเข้าถึงข้อมูลได้จากทุกที่และทุกเวลา </w:t>
      </w:r>
      <w:r w:rsidR="006242BE">
        <w:rPr>
          <w:rFonts w:hint="cs"/>
          <w:cs/>
        </w:rPr>
        <w:t>ภ</w:t>
      </w:r>
      <w:r w:rsidR="00260874" w:rsidRPr="00260874">
        <w:rPr>
          <w:cs/>
        </w:rPr>
        <w:t xml:space="preserve">าษาที่ใช้ในการพัฒนาคือ </w:t>
      </w:r>
      <w:r w:rsidR="00260874" w:rsidRPr="00260874">
        <w:t xml:space="preserve">Dart </w:t>
      </w:r>
      <w:r w:rsidR="00260874" w:rsidRPr="00260874">
        <w:rPr>
          <w:cs/>
        </w:rPr>
        <w:t xml:space="preserve">รองรับระบบปฏิบัติการ </w:t>
      </w:r>
      <w:r w:rsidR="00260874" w:rsidRPr="00260874">
        <w:t xml:space="preserve">Android </w:t>
      </w:r>
      <w:r w:rsidR="00260874" w:rsidRPr="00260874">
        <w:rPr>
          <w:cs/>
        </w:rPr>
        <w:t>8.0 ขึ้นไป</w:t>
      </w:r>
    </w:p>
    <w:p w14:paraId="061EF2AF" w14:textId="349DD42F" w:rsidR="00401B7C" w:rsidRPr="00691118" w:rsidRDefault="00A31A86" w:rsidP="00401B7C">
      <w:pPr>
        <w:ind w:firstLine="426"/>
      </w:pPr>
      <w:r w:rsidRPr="00A31A86">
        <w:rPr>
          <w:cs/>
        </w:rPr>
        <w:t>แอปติดตามการกักตัวของนักศึกษามหาวิทยาลัยเทคโนโลยีพระจอมเกล้าพระนครเหนือ</w:t>
      </w:r>
      <w:r w:rsidR="00401B7C" w:rsidRPr="00691118">
        <w:rPr>
          <w:rFonts w:hint="cs"/>
          <w:cs/>
        </w:rPr>
        <w:t>เป็น</w:t>
      </w:r>
      <w:r w:rsidRPr="00A31A86">
        <w:t xml:space="preserve"> </w:t>
      </w:r>
      <w:r w:rsidRPr="00260874">
        <w:t>Application</w:t>
      </w:r>
      <w:r w:rsidRPr="00691118">
        <w:rPr>
          <w:rFonts w:hint="cs"/>
          <w:cs/>
        </w:rPr>
        <w:t xml:space="preserve"> </w:t>
      </w:r>
      <w:r>
        <w:rPr>
          <w:rFonts w:hint="cs"/>
          <w:cs/>
        </w:rPr>
        <w:t>ช่องทางช่วยเหลือนักศึกษา</w:t>
      </w:r>
      <w:r w:rsidRPr="00DE722D">
        <w:rPr>
          <w:color w:val="231F20"/>
          <w:cs/>
        </w:rPr>
        <w:t xml:space="preserve">มหาวิทยาลัยเทคโนโลยีพระจอมเกล้าพระนครเหนือ </w:t>
      </w:r>
      <w:r w:rsidR="00401B7C" w:rsidRPr="00691118">
        <w:rPr>
          <w:rFonts w:hint="cs"/>
          <w:cs/>
        </w:rPr>
        <w:t>โดยมี</w:t>
      </w:r>
      <w:r>
        <w:rPr>
          <w:rFonts w:hint="cs"/>
          <w:cs/>
        </w:rPr>
        <w:t>คู่มือโควิด คู่มือการกักตัวโควิด</w:t>
      </w:r>
      <w:r w:rsidR="00401B7C" w:rsidRPr="00691118">
        <w:rPr>
          <w:rFonts w:hint="cs"/>
          <w:cs/>
        </w:rPr>
        <w:t xml:space="preserve"> </w:t>
      </w:r>
      <w:r>
        <w:rPr>
          <w:rFonts w:hint="cs"/>
          <w:cs/>
        </w:rPr>
        <w:t>การประชาสัมพันธ์</w:t>
      </w:r>
      <w:r w:rsidR="00401B7C" w:rsidRPr="00691118">
        <w:rPr>
          <w:rFonts w:hint="cs"/>
          <w:cs/>
        </w:rPr>
        <w:t xml:space="preserve"> </w:t>
      </w:r>
      <w:r>
        <w:rPr>
          <w:rFonts w:hint="cs"/>
          <w:cs/>
        </w:rPr>
        <w:t>แผนที่แสดงสถานที่ตรวจเชื้อ</w:t>
      </w:r>
      <w:r w:rsidR="00401B7C" w:rsidRPr="00691118">
        <w:rPr>
          <w:rFonts w:hint="cs"/>
          <w:cs/>
        </w:rPr>
        <w:t xml:space="preserve"> </w:t>
      </w:r>
      <w:r>
        <w:rPr>
          <w:rFonts w:hint="cs"/>
          <w:cs/>
        </w:rPr>
        <w:t xml:space="preserve">การขอความช่วยเหลือ </w:t>
      </w:r>
      <w:r w:rsidR="00401B7C" w:rsidRPr="00691118">
        <w:rPr>
          <w:rFonts w:hint="cs"/>
          <w:cs/>
        </w:rPr>
        <w:t>เป็นต้น ระบบแบ่งการทำงานหลักออกเป็น 2 ส่วน คือ 1) ส่วนของ</w:t>
      </w:r>
      <w:r>
        <w:rPr>
          <w:rFonts w:hint="cs"/>
          <w:cs/>
        </w:rPr>
        <w:t>เจ้าหน้าที่</w:t>
      </w:r>
      <w:r w:rsidR="00401B7C" w:rsidRPr="00691118">
        <w:rPr>
          <w:rFonts w:hint="cs"/>
          <w:cs/>
        </w:rPr>
        <w:t xml:space="preserve"> 2) ส่วนของ</w:t>
      </w:r>
      <w:r>
        <w:rPr>
          <w:rFonts w:hint="cs"/>
          <w:cs/>
        </w:rPr>
        <w:t>นักศึกษา</w:t>
      </w:r>
      <w:r w:rsidR="00401B7C" w:rsidRPr="00691118">
        <w:rPr>
          <w:rFonts w:hint="cs"/>
          <w:cs/>
        </w:rPr>
        <w:t xml:space="preserve"> ระบบนี้ที่สร้างเป็นแอ</w:t>
      </w:r>
      <w:r w:rsidR="008C79D3" w:rsidRPr="00691118">
        <w:rPr>
          <w:rFonts w:hint="cs"/>
          <w:cs/>
        </w:rPr>
        <w:t>ป</w:t>
      </w:r>
      <w:r w:rsidR="00401B7C" w:rsidRPr="00691118">
        <w:rPr>
          <w:rFonts w:hint="cs"/>
          <w:cs/>
        </w:rPr>
        <w:t>พลิ</w:t>
      </w:r>
      <w:proofErr w:type="spellStart"/>
      <w:r w:rsidR="00401B7C" w:rsidRPr="00691118">
        <w:rPr>
          <w:rFonts w:hint="cs"/>
          <w:cs/>
        </w:rPr>
        <w:t>เค</w:t>
      </w:r>
      <w:proofErr w:type="spellEnd"/>
      <w:r w:rsidR="00401B7C" w:rsidRPr="00691118">
        <w:rPr>
          <w:rFonts w:hint="cs"/>
          <w:cs/>
        </w:rPr>
        <w:t xml:space="preserve">ชัน </w:t>
      </w:r>
      <w:r>
        <w:rPr>
          <w:rFonts w:hint="cs"/>
          <w:cs/>
        </w:rPr>
        <w:t>นักศึกษา</w:t>
      </w:r>
      <w:r w:rsidR="00401B7C" w:rsidRPr="00691118">
        <w:rPr>
          <w:rFonts w:hint="cs"/>
          <w:cs/>
        </w:rPr>
        <w:t>สามารถ</w:t>
      </w:r>
      <w:r>
        <w:rPr>
          <w:rFonts w:hint="cs"/>
          <w:cs/>
        </w:rPr>
        <w:t>เข้าใช้งาน</w:t>
      </w:r>
      <w:r w:rsidR="00401B7C" w:rsidRPr="00691118">
        <w:rPr>
          <w:rFonts w:hint="cs"/>
          <w:cs/>
        </w:rPr>
        <w:t>ได้</w:t>
      </w:r>
      <w:r>
        <w:rPr>
          <w:rFonts w:hint="cs"/>
          <w:cs/>
        </w:rPr>
        <w:t xml:space="preserve">โดยใช้ </w:t>
      </w:r>
      <w:r>
        <w:t xml:space="preserve">Email </w:t>
      </w:r>
      <w:r>
        <w:rPr>
          <w:rFonts w:hint="cs"/>
          <w:cs/>
        </w:rPr>
        <w:t>ของมหาวิทยาลัยเท่านั้น</w:t>
      </w:r>
      <w:r w:rsidR="00401B7C" w:rsidRPr="00691118">
        <w:rPr>
          <w:rFonts w:hint="cs"/>
          <w:cs/>
        </w:rPr>
        <w:t>ตามเท่านั้น</w:t>
      </w:r>
    </w:p>
    <w:p w14:paraId="6BE81B07" w14:textId="0F86FE42" w:rsidR="00401B7C" w:rsidRPr="00A31A86" w:rsidRDefault="00401B7C" w:rsidP="00401B7C">
      <w:pPr>
        <w:ind w:firstLine="426"/>
        <w:rPr>
          <w:rFonts w:hint="cs"/>
          <w:color w:val="FF0000"/>
          <w:cs/>
        </w:rPr>
        <w:sectPr w:rsidR="00401B7C" w:rsidRPr="00A31A86" w:rsidSect="00182671">
          <w:headerReference w:type="default" r:id="rId214"/>
          <w:pgSz w:w="11906" w:h="16838"/>
          <w:pgMar w:top="2160" w:right="1440" w:bottom="1440" w:left="2160" w:header="1440" w:footer="706" w:gutter="0"/>
          <w:pgNumType w:start="182"/>
          <w:cols w:space="708"/>
          <w:docGrid w:linePitch="435"/>
        </w:sectPr>
      </w:pPr>
      <w:r w:rsidRPr="00A31A86">
        <w:rPr>
          <w:rFonts w:hint="cs"/>
          <w:color w:val="FF0000"/>
          <w:cs/>
        </w:rPr>
        <w:t>ผลการประเมินความ</w:t>
      </w:r>
      <w:r w:rsidR="0095484C" w:rsidRPr="00A31A86">
        <w:rPr>
          <w:rFonts w:hint="cs"/>
          <w:color w:val="FF0000"/>
          <w:cs/>
        </w:rPr>
        <w:t>พึ</w:t>
      </w:r>
      <w:r w:rsidRPr="00A31A86">
        <w:rPr>
          <w:rFonts w:hint="cs"/>
          <w:color w:val="FF0000"/>
          <w:cs/>
        </w:rPr>
        <w:t xml:space="preserve">งพอใจของผู้ใช้งานระบบเป็นกลุ่มผู้ทดลองใช้ จำนวน 43 คนโดยแบ่งเป็นนักศึกษาคณะครุศาสตร์อุตสาหกรรมจำนวน 40 คน อาจารย์คณะครุศาสตร์อุตสาหกรรม 3 ท่าน </w:t>
      </w:r>
      <w:r w:rsidR="00B33346" w:rsidRPr="00A31A86">
        <w:rPr>
          <w:color w:val="FF0000"/>
          <w:cs/>
        </w:rPr>
        <w:br w:type="textWrapping" w:clear="all"/>
      </w:r>
      <w:r w:rsidRPr="00A31A86">
        <w:rPr>
          <w:rFonts w:hint="cs"/>
          <w:color w:val="FF0000"/>
          <w:cs/>
        </w:rPr>
        <w:t>ผลการทดลองพบว่าความพึงพอใจของผู้ใช้งานอยู่ทีระดับมาก โดยการประเมินแบ่งออกเป็น 3 ด้านได้แก่</w:t>
      </w:r>
      <w:r w:rsidR="005C01E4" w:rsidRPr="00A31A86">
        <w:rPr>
          <w:rFonts w:hint="cs"/>
          <w:color w:val="FF0000"/>
          <w:cs/>
        </w:rPr>
        <w:t xml:space="preserve"> </w:t>
      </w:r>
      <w:r w:rsidRPr="00A31A86">
        <w:rPr>
          <w:rFonts w:hint="cs"/>
          <w:color w:val="FF0000"/>
          <w:cs/>
        </w:rPr>
        <w:t xml:space="preserve">ผลการประเมินคุณภาพด้านการใช้งานระบบมีค่าเฉลี่ยเท่ากับ 4.17 ค่าเบี่ยงเบนมาตรฐานเท่ากับ 0.73 </w:t>
      </w:r>
      <w:r w:rsidRPr="00A31A86">
        <w:rPr>
          <w:color w:val="FF0000"/>
          <w:cs/>
        </w:rPr>
        <w:t>มีค</w:t>
      </w:r>
      <w:r w:rsidRPr="00A31A86">
        <w:rPr>
          <w:rFonts w:hint="cs"/>
          <w:color w:val="FF0000"/>
          <w:cs/>
        </w:rPr>
        <w:t>่</w:t>
      </w:r>
      <w:r w:rsidRPr="00A31A86">
        <w:rPr>
          <w:color w:val="FF0000"/>
          <w:cs/>
        </w:rPr>
        <w:t>าความเหมาะสมอย</w:t>
      </w:r>
      <w:r w:rsidRPr="00A31A86">
        <w:rPr>
          <w:rFonts w:hint="cs"/>
          <w:color w:val="FF0000"/>
          <w:cs/>
        </w:rPr>
        <w:t>ู่</w:t>
      </w:r>
      <w:r w:rsidRPr="00A31A86">
        <w:rPr>
          <w:color w:val="FF0000"/>
          <w:cs/>
        </w:rPr>
        <w:t>ที</w:t>
      </w:r>
      <w:r w:rsidRPr="00A31A86">
        <w:rPr>
          <w:rFonts w:hint="cs"/>
          <w:color w:val="FF0000"/>
          <w:cs/>
        </w:rPr>
        <w:t>่</w:t>
      </w:r>
      <w:r w:rsidRPr="00A31A86">
        <w:rPr>
          <w:color w:val="FF0000"/>
          <w:cs/>
        </w:rPr>
        <w:t>ระดับมาก</w:t>
      </w:r>
      <w:r w:rsidRPr="00A31A86">
        <w:rPr>
          <w:rFonts w:hint="cs"/>
          <w:color w:val="FF0000"/>
          <w:cs/>
        </w:rPr>
        <w:t xml:space="preserve"> ซึ่งความพึงพอใจของผู้ใช้ที่มีค่าเฉลี่ยมาที่สุดคือ </w:t>
      </w:r>
      <w:r w:rsidRPr="00A31A86">
        <w:rPr>
          <w:color w:val="FF0000"/>
          <w:cs/>
        </w:rPr>
        <w:t>ระบบมีความสะดวกในการใช้งาน</w:t>
      </w:r>
      <w:r w:rsidRPr="00A31A86">
        <w:rPr>
          <w:rFonts w:hint="cs"/>
          <w:color w:val="FF0000"/>
          <w:cs/>
        </w:rPr>
        <w:t xml:space="preserve"> มีค่าเฉลี่ยเท่ากับ 4.23 มีค่าเบี่ยงเบนมาตรฐานเท่ากับ 0.74 </w:t>
      </w:r>
      <w:r w:rsidR="005C01E4" w:rsidRPr="00A31A86">
        <w:rPr>
          <w:rFonts w:hint="cs"/>
          <w:color w:val="FF0000"/>
          <w:cs/>
        </w:rPr>
        <w:t xml:space="preserve"> </w:t>
      </w:r>
      <w:r w:rsidRPr="00A31A86">
        <w:rPr>
          <w:rFonts w:hint="cs"/>
          <w:color w:val="FF0000"/>
          <w:cs/>
        </w:rPr>
        <w:t>ต่อมา</w:t>
      </w:r>
    </w:p>
    <w:p w14:paraId="6C50E090" w14:textId="419466DD" w:rsidR="00401B7C" w:rsidRPr="00A31A86" w:rsidRDefault="00401B7C" w:rsidP="00401B7C">
      <w:pPr>
        <w:ind w:firstLine="0"/>
        <w:rPr>
          <w:color w:val="FF0000"/>
        </w:rPr>
      </w:pPr>
      <w:r w:rsidRPr="00A31A86">
        <w:rPr>
          <w:rFonts w:hint="cs"/>
          <w:color w:val="FF0000"/>
          <w:cs/>
        </w:rPr>
        <w:lastRenderedPageBreak/>
        <w:t xml:space="preserve">ผลการประเมินคุณภาพด้านการแสดงผลมีค่าเฉลี่ยเท่ากับ 4.08 มีค่าเบี่ยงเบนมาตรฐานเท่ากับ 0.71 ซึ่งความพึงพอใจของผู้ใช้ที่มีค่าเฉลี่ยมาที่สุดคือ </w:t>
      </w:r>
      <w:r w:rsidRPr="00A31A86">
        <w:rPr>
          <w:color w:val="FF0000"/>
          <w:cs/>
        </w:rPr>
        <w:t>ความเหมาะสมของตำแหน่งและสัดส่วน</w:t>
      </w:r>
      <w:r w:rsidRPr="00A31A86">
        <w:rPr>
          <w:rFonts w:hint="cs"/>
          <w:color w:val="FF0000"/>
          <w:cs/>
        </w:rPr>
        <w:t xml:space="preserve"> </w:t>
      </w:r>
      <w:r w:rsidRPr="00A31A86">
        <w:rPr>
          <w:color w:val="FF0000"/>
          <w:cs/>
        </w:rPr>
        <w:t>มีค่าเฉลี่ยเท่ากับ 4.</w:t>
      </w:r>
      <w:r w:rsidRPr="00A31A86">
        <w:rPr>
          <w:rFonts w:hint="cs"/>
          <w:color w:val="FF0000"/>
          <w:cs/>
        </w:rPr>
        <w:t>12</w:t>
      </w:r>
      <w:r w:rsidRPr="00A31A86">
        <w:rPr>
          <w:color w:val="FF0000"/>
          <w:cs/>
        </w:rPr>
        <w:t xml:space="preserve"> มีค่าเบี่ยงเบนมาตรฐานเท่ากับ 0.</w:t>
      </w:r>
      <w:r w:rsidRPr="00A31A86">
        <w:rPr>
          <w:rFonts w:hint="cs"/>
          <w:color w:val="FF0000"/>
          <w:cs/>
        </w:rPr>
        <w:t>65 และผลการประเมินคุณภาพด้านอื่น ๆ มีค่าเฉลี่ยเท่ากับ 4.19 มีค่าเบี่ยงเบนมาตรฐานเท่ากับ 0.76 ซึ่งความพึงพอใจของผู้ใช้ที่มีค่าเฉลี่ยมา</w:t>
      </w:r>
      <w:r w:rsidR="00AA5122" w:rsidRPr="00A31A86">
        <w:rPr>
          <w:rFonts w:hint="cs"/>
          <w:color w:val="FF0000"/>
          <w:cs/>
        </w:rPr>
        <w:t>ก</w:t>
      </w:r>
      <w:r w:rsidRPr="00A31A86">
        <w:rPr>
          <w:rFonts w:hint="cs"/>
          <w:color w:val="FF0000"/>
          <w:cs/>
        </w:rPr>
        <w:t>ที่สุดคือ ประโยชน์ต่อนักศึกษา</w:t>
      </w:r>
      <w:r w:rsidRPr="00A31A86">
        <w:rPr>
          <w:color w:val="FF0000"/>
          <w:cs/>
        </w:rPr>
        <w:t xml:space="preserve">มีค่าเฉลี่ยเท่ากับ </w:t>
      </w:r>
      <w:r w:rsidRPr="00A31A86">
        <w:rPr>
          <w:rFonts w:hint="cs"/>
          <w:color w:val="FF0000"/>
          <w:cs/>
        </w:rPr>
        <w:t>4.37</w:t>
      </w:r>
      <w:r w:rsidRPr="00A31A86">
        <w:rPr>
          <w:color w:val="FF0000"/>
          <w:cs/>
        </w:rPr>
        <w:t xml:space="preserve"> มีค่าเบี่ยงเบนมาตรฐานเท่ากับ 0.</w:t>
      </w:r>
      <w:r w:rsidRPr="00A31A86">
        <w:rPr>
          <w:rFonts w:hint="cs"/>
          <w:color w:val="FF0000"/>
          <w:cs/>
        </w:rPr>
        <w:t>6</w:t>
      </w:r>
      <w:r w:rsidRPr="00A31A86">
        <w:rPr>
          <w:color w:val="FF0000"/>
        </w:rPr>
        <w:t xml:space="preserve">8 </w:t>
      </w:r>
      <w:r w:rsidRPr="00A31A86">
        <w:rPr>
          <w:rFonts w:hint="cs"/>
          <w:color w:val="FF0000"/>
          <w:cs/>
        </w:rPr>
        <w:t>เนื่องจากระบบ    อี</w:t>
      </w:r>
      <w:proofErr w:type="spellStart"/>
      <w:r w:rsidRPr="00A31A86">
        <w:rPr>
          <w:rFonts w:hint="cs"/>
          <w:color w:val="FF0000"/>
          <w:cs/>
        </w:rPr>
        <w:t>เลิร์</w:t>
      </w:r>
      <w:proofErr w:type="spellEnd"/>
      <w:r w:rsidRPr="00A31A86">
        <w:rPr>
          <w:rFonts w:hint="cs"/>
          <w:color w:val="FF0000"/>
          <w:cs/>
        </w:rPr>
        <w:t>นนิงแพลตฟอร์ม</w:t>
      </w:r>
      <w:r w:rsidRPr="00A31A86">
        <w:rPr>
          <w:color w:val="FF0000"/>
        </w:rPr>
        <w:t xml:space="preserve"> </w:t>
      </w:r>
      <w:r w:rsidRPr="00A31A86">
        <w:rPr>
          <w:color w:val="FF0000"/>
          <w:cs/>
        </w:rPr>
        <w:t>ส่งเสริมศักยภาพการเรียนรู้ด้วยตนเองในยุคดิจิทัล</w:t>
      </w:r>
      <w:r w:rsidRPr="00A31A86">
        <w:rPr>
          <w:rFonts w:hint="cs"/>
          <w:color w:val="FF0000"/>
          <w:cs/>
        </w:rPr>
        <w:t xml:space="preserve">เป็นเว็บไซต์ให้บริการเกี่ยวกับด้านการบริหารจัดการข้อมูลที่ใช้ในการเผยแพร่หลักสูตรการศึกษาโดยมีการบริหารวิดีโอจาก </w:t>
      </w:r>
      <w:r w:rsidRPr="00A31A86">
        <w:rPr>
          <w:color w:val="FF0000"/>
        </w:rPr>
        <w:t>YouTube</w:t>
      </w:r>
      <w:r w:rsidRPr="00A31A86">
        <w:rPr>
          <w:rFonts w:hint="cs"/>
          <w:color w:val="FF0000"/>
          <w:cs/>
        </w:rPr>
        <w:t xml:space="preserve"> แบบทดสอบก่อนเรียนและหลังเรียน เป็นต้น ทำให้ผลการประเมินคุณภาพทั้ง 3 ด้าน</w:t>
      </w:r>
      <w:r w:rsidR="002A0816" w:rsidRPr="00A31A86">
        <w:rPr>
          <w:color w:val="FF0000"/>
          <w:cs/>
        </w:rPr>
        <w:br w:type="textWrapping" w:clear="all"/>
      </w:r>
      <w:r w:rsidRPr="00A31A86">
        <w:rPr>
          <w:rFonts w:hint="cs"/>
          <w:color w:val="FF0000"/>
          <w:cs/>
        </w:rPr>
        <w:t>มีค่าเฉลี่ยเท่ากับ 4.15 มีค่าเบี่ยงเบนมาตรฐานเท่ากับ 0.73 มีค่าความเหมาะสมอยู่ในระดับมาก</w:t>
      </w:r>
    </w:p>
    <w:p w14:paraId="75C3EEF8" w14:textId="77777777" w:rsidR="00401B7C" w:rsidRPr="00691118" w:rsidRDefault="00401B7C" w:rsidP="00A82DCC">
      <w:pPr>
        <w:pStyle w:val="2"/>
      </w:pPr>
      <w:bookmarkStart w:id="639" w:name="_Toc70508796"/>
      <w:bookmarkStart w:id="640" w:name="_Toc70514042"/>
      <w:bookmarkStart w:id="641" w:name="_Toc72270040"/>
      <w:r w:rsidRPr="00691118">
        <w:rPr>
          <w:rFonts w:hint="cs"/>
          <w:cs/>
        </w:rPr>
        <w:t>ปัญหาและแนวทางการแก้ไข</w:t>
      </w:r>
      <w:bookmarkEnd w:id="639"/>
      <w:bookmarkEnd w:id="640"/>
      <w:bookmarkEnd w:id="641"/>
    </w:p>
    <w:p w14:paraId="26146C28" w14:textId="77777777" w:rsidR="00393F90" w:rsidRDefault="00401B7C" w:rsidP="005A5D2B">
      <w:pPr>
        <w:pStyle w:val="3"/>
        <w:tabs>
          <w:tab w:val="left" w:pos="993"/>
        </w:tabs>
      </w:pPr>
      <w:r w:rsidRPr="00691118">
        <w:rPr>
          <w:rFonts w:hint="cs"/>
          <w:cs/>
        </w:rPr>
        <w:t xml:space="preserve">ปัญหา </w:t>
      </w:r>
      <w:r w:rsidRPr="00691118">
        <w:t>:</w:t>
      </w:r>
      <w:r w:rsidRPr="00691118">
        <w:rPr>
          <w:rFonts w:hint="cs"/>
          <w:cs/>
        </w:rPr>
        <w:t xml:space="preserve"> </w:t>
      </w:r>
      <w:r w:rsidR="00393F90" w:rsidRPr="00393F90">
        <w:rPr>
          <w:cs/>
        </w:rPr>
        <w:t xml:space="preserve">ผู้จัดทำโครงงานขาดความรู้ความเข้าใจในการพัฒนาระบบด้วยติดตามด้วย </w:t>
      </w:r>
      <w:r w:rsidR="00393F90" w:rsidRPr="00393F90">
        <w:t xml:space="preserve">Google Map API </w:t>
      </w:r>
      <w:r w:rsidR="00393F90" w:rsidRPr="00393F90">
        <w:rPr>
          <w:cs/>
        </w:rPr>
        <w:t>ทำให้เกิดความล่าช้าในการพัฒนา</w:t>
      </w:r>
    </w:p>
    <w:p w14:paraId="1A59408E" w14:textId="05CB81A2" w:rsidR="00401B7C" w:rsidRPr="00691118" w:rsidRDefault="00401B7C" w:rsidP="00393F90">
      <w:pPr>
        <w:pStyle w:val="3"/>
        <w:numPr>
          <w:ilvl w:val="0"/>
          <w:numId w:val="0"/>
        </w:numPr>
        <w:tabs>
          <w:tab w:val="left" w:pos="993"/>
        </w:tabs>
      </w:pPr>
      <w:r w:rsidRPr="00691118">
        <w:rPr>
          <w:cs/>
        </w:rPr>
        <w:tab/>
      </w:r>
      <w:r w:rsidRPr="00691118">
        <w:rPr>
          <w:rFonts w:hint="cs"/>
          <w:cs/>
        </w:rPr>
        <w:t xml:space="preserve">แนวทางการแก้ปัญหา </w:t>
      </w:r>
      <w:r w:rsidR="00393F90" w:rsidRPr="00393F90">
        <w:rPr>
          <w:cs/>
        </w:rPr>
        <w:t xml:space="preserve">ศึกษาข้อมูลเกี่ยวกับการใช้งาน </w:t>
      </w:r>
      <w:r w:rsidR="00393F90" w:rsidRPr="00393F90">
        <w:t xml:space="preserve">Google Map API </w:t>
      </w:r>
      <w:r w:rsidR="00393F90" w:rsidRPr="00393F90">
        <w:rPr>
          <w:cs/>
        </w:rPr>
        <w:t xml:space="preserve">โดยใช้ </w:t>
      </w:r>
      <w:r w:rsidR="00393F90" w:rsidRPr="00393F90">
        <w:t xml:space="preserve">Flutter </w:t>
      </w:r>
      <w:r w:rsidR="00393F90" w:rsidRPr="00393F90">
        <w:rPr>
          <w:cs/>
        </w:rPr>
        <w:t>จากเว็บไซต์และสื่อวิดีโอ</w:t>
      </w:r>
      <w:proofErr w:type="spellStart"/>
      <w:r w:rsidR="00393F90" w:rsidRPr="00393F90">
        <w:rPr>
          <w:cs/>
        </w:rPr>
        <w:t>ต่างๆ</w:t>
      </w:r>
      <w:proofErr w:type="spellEnd"/>
      <w:r w:rsidR="00393F90" w:rsidRPr="00393F90">
        <w:rPr>
          <w:cs/>
        </w:rPr>
        <w:t xml:space="preserve"> ทำให้เกิดความเข้าใจและทำการพัฒนาระบบสำเร็จลุล่วง</w:t>
      </w:r>
    </w:p>
    <w:p w14:paraId="6D0E3D02" w14:textId="4657132A" w:rsidR="00401B7C" w:rsidRPr="00691118" w:rsidRDefault="00401B7C" w:rsidP="00707B1A">
      <w:pPr>
        <w:pStyle w:val="3"/>
      </w:pPr>
      <w:r w:rsidRPr="00691118">
        <w:rPr>
          <w:rFonts w:hint="cs"/>
          <w:cs/>
        </w:rPr>
        <w:t xml:space="preserve">ปัญหา </w:t>
      </w:r>
      <w:r w:rsidRPr="00691118">
        <w:t>:</w:t>
      </w:r>
      <w:r w:rsidRPr="00691118">
        <w:rPr>
          <w:rFonts w:hint="cs"/>
          <w:cs/>
        </w:rPr>
        <w:t xml:space="preserve"> </w:t>
      </w:r>
      <w:r w:rsidR="00393F90" w:rsidRPr="00393F90">
        <w:rPr>
          <w:cs/>
        </w:rPr>
        <w:t>จากการทดสอบระบบล็อกอินหาก</w:t>
      </w:r>
      <w:r w:rsidR="00393F90">
        <w:rPr>
          <w:rFonts w:hint="cs"/>
          <w:cs/>
        </w:rPr>
        <w:t>าร</w:t>
      </w:r>
      <w:r w:rsidR="00393F90" w:rsidRPr="00393F90">
        <w:rPr>
          <w:cs/>
        </w:rPr>
        <w:t>กดล็อกอินหลายๆครั้งถี่เกินไปจะทำให้ระบบเกิดความผิดพลาดได้</w:t>
      </w:r>
    </w:p>
    <w:p w14:paraId="5647631F" w14:textId="6D6E2ED7" w:rsidR="00401B7C" w:rsidRPr="00691118" w:rsidRDefault="00401B7C" w:rsidP="00401B7C">
      <w:pPr>
        <w:tabs>
          <w:tab w:val="left" w:pos="993"/>
        </w:tabs>
        <w:ind w:firstLine="0"/>
        <w:rPr>
          <w:cs/>
        </w:rPr>
      </w:pPr>
      <w:r w:rsidRPr="00691118">
        <w:rPr>
          <w:cs/>
        </w:rPr>
        <w:tab/>
      </w:r>
      <w:r w:rsidRPr="00691118">
        <w:rPr>
          <w:rFonts w:hint="cs"/>
          <w:cs/>
        </w:rPr>
        <w:t xml:space="preserve">แนวทางการแก้ปัญหา </w:t>
      </w:r>
      <w:r w:rsidR="00393F90" w:rsidRPr="00393F90">
        <w:rPr>
          <w:cs/>
        </w:rPr>
        <w:t xml:space="preserve">แก้ไขระบบโดยเขียน </w:t>
      </w:r>
      <w:r w:rsidR="00393F90" w:rsidRPr="00393F90">
        <w:t xml:space="preserve">Function </w:t>
      </w:r>
      <w:r w:rsidR="00393F90" w:rsidRPr="00393F90">
        <w:rPr>
          <w:cs/>
        </w:rPr>
        <w:t>ให้เป็นการแสดงสถานะกำลังโหลดข้อมูลขึ้นมาก่อนเพื่อไม่ให้ระบบเกิดข้อผิดพลาด</w:t>
      </w:r>
    </w:p>
    <w:p w14:paraId="0BB27D99" w14:textId="77777777" w:rsidR="00401B7C" w:rsidRPr="00393F90" w:rsidRDefault="00401B7C" w:rsidP="00A82DCC">
      <w:pPr>
        <w:pStyle w:val="2"/>
        <w:rPr>
          <w:color w:val="FF0000"/>
        </w:rPr>
      </w:pPr>
      <w:bookmarkStart w:id="642" w:name="_Toc70508797"/>
      <w:bookmarkStart w:id="643" w:name="_Toc70514043"/>
      <w:bookmarkStart w:id="644" w:name="_Toc72270041"/>
      <w:r w:rsidRPr="00393F90">
        <w:rPr>
          <w:rFonts w:hint="cs"/>
          <w:color w:val="FF0000"/>
          <w:cs/>
        </w:rPr>
        <w:t>ข้อเสนอแนะ</w:t>
      </w:r>
      <w:bookmarkEnd w:id="642"/>
      <w:bookmarkEnd w:id="643"/>
      <w:bookmarkEnd w:id="644"/>
    </w:p>
    <w:p w14:paraId="5989082F" w14:textId="483CC7CA" w:rsidR="00401B7C" w:rsidRPr="00393F90" w:rsidRDefault="00401B7C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t xml:space="preserve">เริ่มต้นการพัฒนาระบบผู้จัดทำเลือกใช้ </w:t>
      </w:r>
      <w:r w:rsidRPr="00393F90">
        <w:rPr>
          <w:color w:val="FF0000"/>
        </w:rPr>
        <w:t xml:space="preserve">PHP 7.0 </w:t>
      </w:r>
      <w:r w:rsidRPr="00393F90">
        <w:rPr>
          <w:rFonts w:hint="cs"/>
          <w:color w:val="FF0000"/>
          <w:cs/>
        </w:rPr>
        <w:t xml:space="preserve">ทำให้ </w:t>
      </w:r>
      <w:r w:rsidRPr="00393F90">
        <w:rPr>
          <w:color w:val="FF0000"/>
        </w:rPr>
        <w:t xml:space="preserve">Extension </w:t>
      </w:r>
      <w:r w:rsidRPr="00393F90">
        <w:rPr>
          <w:rFonts w:hint="cs"/>
          <w:color w:val="FF0000"/>
          <w:cs/>
        </w:rPr>
        <w:t>บางส่วนไม่สามารถ</w:t>
      </w:r>
      <w:r w:rsidR="002A0816" w:rsidRPr="00393F90">
        <w:rPr>
          <w:color w:val="FF0000"/>
          <w:cs/>
        </w:rPr>
        <w:br w:type="textWrapping" w:clear="all"/>
      </w:r>
      <w:r w:rsidRPr="00393F90">
        <w:rPr>
          <w:rFonts w:hint="cs"/>
          <w:color w:val="FF0000"/>
          <w:cs/>
        </w:rPr>
        <w:t>ใช้งานได้จึงต้องปรับ</w:t>
      </w:r>
      <w:proofErr w:type="spellStart"/>
      <w:r w:rsidRPr="00393F90">
        <w:rPr>
          <w:rFonts w:hint="cs"/>
          <w:color w:val="FF0000"/>
          <w:cs/>
        </w:rPr>
        <w:t>เวอร์ชัน</w:t>
      </w:r>
      <w:proofErr w:type="spellEnd"/>
      <w:r w:rsidRPr="00393F90">
        <w:rPr>
          <w:rFonts w:hint="cs"/>
          <w:color w:val="FF0000"/>
          <w:cs/>
        </w:rPr>
        <w:t xml:space="preserve"> </w:t>
      </w:r>
      <w:r w:rsidRPr="00393F90">
        <w:rPr>
          <w:color w:val="FF0000"/>
        </w:rPr>
        <w:t>PHP</w:t>
      </w:r>
      <w:r w:rsidRPr="00393F90">
        <w:rPr>
          <w:rFonts w:hint="cs"/>
          <w:color w:val="FF0000"/>
          <w:cs/>
        </w:rPr>
        <w:t xml:space="preserve"> เป็น </w:t>
      </w:r>
      <w:r w:rsidRPr="00393F90">
        <w:rPr>
          <w:color w:val="FF0000"/>
        </w:rPr>
        <w:t xml:space="preserve">PHP </w:t>
      </w:r>
      <w:r w:rsidRPr="00393F90">
        <w:rPr>
          <w:rFonts w:hint="cs"/>
          <w:color w:val="FF0000"/>
          <w:cs/>
        </w:rPr>
        <w:t>8.0 ซึ่งมีส่วนเสริมช่วยในการทำงานได้ง่ายมา</w:t>
      </w:r>
      <w:r w:rsidR="00564174" w:rsidRPr="00393F90">
        <w:rPr>
          <w:rFonts w:hint="cs"/>
          <w:color w:val="FF0000"/>
          <w:cs/>
        </w:rPr>
        <w:t>ก</w:t>
      </w:r>
      <w:r w:rsidRPr="00393F90">
        <w:rPr>
          <w:rFonts w:hint="cs"/>
          <w:color w:val="FF0000"/>
          <w:cs/>
        </w:rPr>
        <w:t>ขึ้น</w:t>
      </w:r>
    </w:p>
    <w:p w14:paraId="790BD65A" w14:textId="0038F0F4" w:rsidR="00401B7C" w:rsidRPr="00393F90" w:rsidRDefault="00401B7C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t>ระบบสามารถทำงานได้ในระดับดี มีความต้องการให้ผู้พัฒนาปรับแต่งหน้าเว็บไซต์ให้</w:t>
      </w:r>
      <w:r w:rsidR="002A0816" w:rsidRPr="00393F90">
        <w:rPr>
          <w:color w:val="FF0000"/>
          <w:cs/>
        </w:rPr>
        <w:br w:type="textWrapping" w:clear="all"/>
      </w:r>
      <w:r w:rsidRPr="00393F90">
        <w:rPr>
          <w:rFonts w:hint="cs"/>
          <w:color w:val="FF0000"/>
          <w:cs/>
        </w:rPr>
        <w:t>มีสีสันสดใส เพื่อดึงดูดความสนใจมากขึ้น</w:t>
      </w:r>
    </w:p>
    <w:p w14:paraId="562B2E62" w14:textId="77777777" w:rsidR="00401B7C" w:rsidRPr="00393F90" w:rsidRDefault="00401B7C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t>ต้องการให้กดลงทะเบียนแล้ว สามารถเริ่มเรียนได้เลย เพื่อเพิ่มความสะดวก เนื่องจากระบบปัจจุบันอาจทำให้มีความยุ่งยากซับซ้อนมากยิ่งขึ้น</w:t>
      </w:r>
    </w:p>
    <w:p w14:paraId="519F50D3" w14:textId="77777777" w:rsidR="00401B7C" w:rsidRPr="00393F90" w:rsidRDefault="00401B7C" w:rsidP="00401B7C">
      <w:pPr>
        <w:rPr>
          <w:color w:val="FF0000"/>
          <w:cs/>
        </w:rPr>
      </w:pPr>
    </w:p>
    <w:p w14:paraId="67EC85B8" w14:textId="02A56DFB" w:rsidR="00401B7C" w:rsidRPr="00393F90" w:rsidRDefault="00401B7C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lastRenderedPageBreak/>
        <w:t xml:space="preserve">ระบบการทำแบบทดสอบไม่มีการตรวจปรับหรือแสดงอัตราการตอบถูกของผู้ใช้งาน </w:t>
      </w:r>
      <w:r w:rsidR="005C01E4" w:rsidRPr="00393F90">
        <w:rPr>
          <w:color w:val="FF0000"/>
          <w:cs/>
        </w:rPr>
        <w:br w:type="textWrapping" w:clear="all"/>
      </w:r>
      <w:r w:rsidRPr="00393F90">
        <w:rPr>
          <w:rFonts w:hint="cs"/>
          <w:color w:val="FF0000"/>
          <w:cs/>
        </w:rPr>
        <w:t>จึงทำให้ผู้ใช้งานไม่ทราบว่าทำแบบทดสอบไปถูกกี่ส่วนจากทั้งหมด</w:t>
      </w:r>
    </w:p>
    <w:p w14:paraId="77D2C03A" w14:textId="3E30390B" w:rsidR="00401B7C" w:rsidRPr="00393F90" w:rsidRDefault="00401B7C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t>การรับวุฒิบัตรควรมีเงื่อนไขต่าง ๆ เช่น การเข้าเรียนไม่น้อยกว่า 80</w:t>
      </w:r>
      <w:r w:rsidRPr="00393F90">
        <w:rPr>
          <w:color w:val="FF0000"/>
        </w:rPr>
        <w:t>%</w:t>
      </w:r>
      <w:r w:rsidRPr="00393F90">
        <w:rPr>
          <w:rFonts w:hint="cs"/>
          <w:color w:val="FF0000"/>
          <w:cs/>
        </w:rPr>
        <w:t xml:space="preserve"> ของเวลาเรียนทั้งหมด และสอบผ่านไม่น้อยกว่า 80</w:t>
      </w:r>
      <w:r w:rsidRPr="00393F90">
        <w:rPr>
          <w:color w:val="FF0000"/>
        </w:rPr>
        <w:t>%</w:t>
      </w:r>
      <w:r w:rsidRPr="00393F90">
        <w:rPr>
          <w:rFonts w:hint="cs"/>
          <w:color w:val="FF0000"/>
          <w:cs/>
        </w:rPr>
        <w:t xml:space="preserve"> ของคะแนนรวมทั้งหมด</w:t>
      </w:r>
    </w:p>
    <w:p w14:paraId="5B094000" w14:textId="3FC99120" w:rsidR="00A12302" w:rsidRPr="00393F90" w:rsidRDefault="00A12302" w:rsidP="00707B1A">
      <w:pPr>
        <w:pStyle w:val="3"/>
        <w:rPr>
          <w:color w:val="FF0000"/>
        </w:rPr>
      </w:pPr>
      <w:r w:rsidRPr="00393F90">
        <w:rPr>
          <w:rFonts w:hint="cs"/>
          <w:color w:val="FF0000"/>
          <w:cs/>
        </w:rPr>
        <w:t xml:space="preserve">ต้องการให้ระบบเพิ่มแบบประเมินผลโดยสามารถประเมินผ่าน </w:t>
      </w:r>
      <w:r w:rsidRPr="00393F90">
        <w:rPr>
          <w:color w:val="FF0000"/>
        </w:rPr>
        <w:t>Google Form</w:t>
      </w:r>
    </w:p>
    <w:p w14:paraId="6B256FD9" w14:textId="77777777" w:rsidR="00401B7C" w:rsidRPr="00691118" w:rsidRDefault="00401B7C" w:rsidP="00401B7C">
      <w:pPr>
        <w:ind w:firstLine="0"/>
        <w:jc w:val="left"/>
      </w:pPr>
      <w:r w:rsidRPr="00691118">
        <w:br w:type="page"/>
      </w:r>
    </w:p>
    <w:p w14:paraId="1640BE90" w14:textId="59CE251F" w:rsidR="00401B7C" w:rsidRDefault="00401B7C" w:rsidP="00401B7C">
      <w:pPr>
        <w:jc w:val="center"/>
        <w:rPr>
          <w:b/>
          <w:bCs/>
          <w:sz w:val="40"/>
          <w:szCs w:val="40"/>
        </w:rPr>
      </w:pPr>
      <w:r w:rsidRPr="001A1558">
        <w:rPr>
          <w:rFonts w:hint="cs"/>
          <w:b/>
          <w:bCs/>
          <w:sz w:val="40"/>
          <w:szCs w:val="40"/>
          <w:cs/>
        </w:rPr>
        <w:lastRenderedPageBreak/>
        <w:t>บรรณานุกรม</w:t>
      </w:r>
    </w:p>
    <w:p w14:paraId="04D6C4CF" w14:textId="53673900" w:rsidR="00EB1964" w:rsidRDefault="00714DB9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 w:rsidR="00EB1964">
        <w:rPr>
          <w:rFonts w:hint="cs"/>
          <w:spacing w:val="-6"/>
          <w:cs/>
        </w:rPr>
        <w:t>ขวัญดารินท</w:t>
      </w:r>
      <w:proofErr w:type="spellStart"/>
      <w:r w:rsidR="00EB1964">
        <w:rPr>
          <w:rFonts w:hint="cs"/>
          <w:spacing w:val="-6"/>
          <w:cs/>
        </w:rPr>
        <w:t>ร์</w:t>
      </w:r>
      <w:proofErr w:type="spellEnd"/>
      <w:r w:rsidR="00EB1964">
        <w:rPr>
          <w:rFonts w:hint="cs"/>
          <w:spacing w:val="-6"/>
          <w:cs/>
        </w:rPr>
        <w:t xml:space="preserve"> จิตหาญ. (2556) </w:t>
      </w:r>
      <w:r w:rsidR="00EB1964" w:rsidRPr="00EB1964">
        <w:rPr>
          <w:b/>
          <w:bCs/>
          <w:spacing w:val="-6"/>
        </w:rPr>
        <w:t>“</w:t>
      </w:r>
      <w:r w:rsidR="00EB1964" w:rsidRPr="00EB1964">
        <w:rPr>
          <w:rFonts w:hint="cs"/>
          <w:b/>
          <w:bCs/>
          <w:spacing w:val="-6"/>
          <w:cs/>
        </w:rPr>
        <w:t>เอกสารประกอบการสอนวิชา เทคโนโลยีมัลติมีเดีย</w:t>
      </w:r>
      <w:r w:rsidR="00EB1964" w:rsidRPr="00EB1964">
        <w:rPr>
          <w:b/>
          <w:bCs/>
          <w:spacing w:val="-6"/>
        </w:rPr>
        <w:t>”.</w:t>
      </w:r>
      <w:r w:rsidR="00EB1964">
        <w:rPr>
          <w:spacing w:val="-6"/>
        </w:rPr>
        <w:t xml:space="preserve"> </w:t>
      </w:r>
      <w:r w:rsidR="00EB1964" w:rsidRPr="00162D37">
        <w:rPr>
          <w:spacing w:val="-6"/>
        </w:rPr>
        <w:t>[</w:t>
      </w:r>
      <w:r w:rsidR="00EB1964" w:rsidRPr="00162D37">
        <w:rPr>
          <w:spacing w:val="-6"/>
          <w:cs/>
        </w:rPr>
        <w:t>ออนไลน์] เข้าถึงได้จาก:</w:t>
      </w:r>
      <w:r w:rsidR="00EB1964">
        <w:rPr>
          <w:spacing w:val="-6"/>
        </w:rPr>
        <w:t xml:space="preserve"> </w:t>
      </w:r>
      <w:r w:rsidR="00EB1964" w:rsidRPr="00EB1964">
        <w:rPr>
          <w:spacing w:val="-6"/>
        </w:rPr>
        <w:t>http://it.cmtc.ac.th/download/MassmediaTechRithCD.pdf</w:t>
      </w:r>
    </w:p>
    <w:p w14:paraId="3A02A83E" w14:textId="48C2B5DC" w:rsidR="00EB1964" w:rsidRDefault="00EB1964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>
        <w:rPr>
          <w:spacing w:val="-6"/>
        </w:rPr>
        <w:tab/>
      </w:r>
      <w:r>
        <w:rPr>
          <w:rFonts w:hint="cs"/>
          <w:cs/>
        </w:rPr>
        <w:t>สืบค้น 1 พฤษภาคม 2564</w:t>
      </w:r>
    </w:p>
    <w:p w14:paraId="4404500F" w14:textId="3E48FA50" w:rsidR="00714DB9" w:rsidRPr="00162D37" w:rsidRDefault="00EB1964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  <w:cs/>
        </w:rPr>
        <w:tab/>
      </w:r>
      <w:r w:rsidR="00714DB9" w:rsidRPr="00162D37">
        <w:rPr>
          <w:spacing w:val="-6"/>
          <w:cs/>
        </w:rPr>
        <w:t xml:space="preserve">นพพล เผ่าสวัสดิ์. </w:t>
      </w:r>
      <w:r w:rsidR="00714DB9">
        <w:rPr>
          <w:rFonts w:hint="cs"/>
          <w:spacing w:val="-6"/>
          <w:cs/>
        </w:rPr>
        <w:t xml:space="preserve">(2554). </w:t>
      </w:r>
      <w:r w:rsidR="00714DB9" w:rsidRPr="0018368E">
        <w:rPr>
          <w:b/>
          <w:bCs/>
          <w:spacing w:val="-6"/>
        </w:rPr>
        <w:t>“</w:t>
      </w:r>
      <w:r w:rsidR="00714DB9" w:rsidRPr="0018368E">
        <w:rPr>
          <w:b/>
          <w:bCs/>
          <w:spacing w:val="-6"/>
          <w:cs/>
        </w:rPr>
        <w:t xml:space="preserve">คุณสมบัติหลักของ </w:t>
      </w:r>
      <w:r w:rsidR="00714DB9" w:rsidRPr="0018368E">
        <w:rPr>
          <w:b/>
          <w:bCs/>
          <w:spacing w:val="-6"/>
        </w:rPr>
        <w:t>e-Learning</w:t>
      </w:r>
      <w:r w:rsidR="00714DB9" w:rsidRPr="00714DB9">
        <w:rPr>
          <w:b/>
          <w:bCs/>
          <w:spacing w:val="-6"/>
        </w:rPr>
        <w:t>”.</w:t>
      </w:r>
      <w:r w:rsidR="00714DB9" w:rsidRPr="00162D37">
        <w:rPr>
          <w:spacing w:val="-6"/>
        </w:rPr>
        <w:t xml:space="preserve"> [</w:t>
      </w:r>
      <w:r w:rsidR="00714DB9" w:rsidRPr="00162D37">
        <w:rPr>
          <w:spacing w:val="-6"/>
          <w:cs/>
        </w:rPr>
        <w:t>ออนไลน์] เข้าถึงได้จาก:</w:t>
      </w:r>
    </w:p>
    <w:p w14:paraId="748024A4" w14:textId="66C3AB92" w:rsidR="00714DB9" w:rsidRDefault="00714DB9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>
        <w:rPr>
          <w:spacing w:val="-6"/>
        </w:rPr>
        <w:tab/>
      </w:r>
      <w:r w:rsidRPr="00162D37">
        <w:rPr>
          <w:spacing w:val="-6"/>
        </w:rPr>
        <w:t>http://www.si.mahidol.ac.th/metc/admin/article_images/13_27_1_f.pdf</w:t>
      </w:r>
    </w:p>
    <w:p w14:paraId="7B99FDB1" w14:textId="7F58FD47" w:rsidR="00EB1964" w:rsidRDefault="00EB1964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>
        <w:rPr>
          <w:spacing w:val="-6"/>
        </w:rPr>
        <w:tab/>
      </w:r>
      <w:r>
        <w:rPr>
          <w:rFonts w:hint="cs"/>
          <w:cs/>
        </w:rPr>
        <w:t>สืบค้น 30 มีนาคม 2564</w:t>
      </w:r>
    </w:p>
    <w:p w14:paraId="730A9592" w14:textId="77777777" w:rsidR="00714DB9" w:rsidRDefault="00714DB9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rPr>
          <w:spacing w:val="-6"/>
          <w:cs/>
        </w:rPr>
        <w:tab/>
      </w:r>
      <w:r>
        <w:rPr>
          <w:cs/>
        </w:rPr>
        <w:t>ถนอมพร (ตันติพิพัฒน์) เลาหจรัสแสง. (</w:t>
      </w:r>
      <w:r>
        <w:t xml:space="preserve">2545). </w:t>
      </w:r>
      <w:r w:rsidRPr="00714DB9">
        <w:rPr>
          <w:b/>
          <w:bCs/>
        </w:rPr>
        <w:t>“</w:t>
      </w:r>
      <w:r w:rsidRPr="00714DB9">
        <w:rPr>
          <w:b/>
          <w:bCs/>
          <w:cs/>
        </w:rPr>
        <w:t>หลักการออกแบบและการสร้างเว็บเพื่อการเรียนการสอน</w:t>
      </w:r>
      <w:r w:rsidRPr="00714DB9">
        <w:rPr>
          <w:b/>
          <w:bCs/>
        </w:rPr>
        <w:t>”</w:t>
      </w:r>
      <w:r w:rsidRPr="00714DB9">
        <w:rPr>
          <w:b/>
          <w:bCs/>
          <w:cs/>
        </w:rPr>
        <w:t>.</w:t>
      </w:r>
      <w:r>
        <w:t xml:space="preserve"> </w:t>
      </w:r>
      <w:r>
        <w:rPr>
          <w:cs/>
        </w:rPr>
        <w:t>กรุงเทพฯ: อรุณการพิมพ์.</w:t>
      </w:r>
    </w:p>
    <w:p w14:paraId="5472F92B" w14:textId="29C542BE" w:rsidR="00714DB9" w:rsidRDefault="00714DB9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rPr>
          <w:spacing w:val="-6"/>
          <w:cs/>
        </w:rPr>
        <w:tab/>
      </w:r>
      <w:proofErr w:type="spellStart"/>
      <w:r>
        <w:rPr>
          <w:rFonts w:hint="cs"/>
          <w:cs/>
        </w:rPr>
        <w:t>พิ</w:t>
      </w:r>
      <w:proofErr w:type="spellEnd"/>
      <w:r>
        <w:rPr>
          <w:rFonts w:hint="cs"/>
          <w:cs/>
        </w:rPr>
        <w:t>นิดา หนูทวี. (2560)</w:t>
      </w:r>
      <w:r>
        <w:t xml:space="preserve">. </w:t>
      </w:r>
      <w:r w:rsidRPr="00714DB9">
        <w:rPr>
          <w:b/>
          <w:bCs/>
        </w:rPr>
        <w:t>“</w:t>
      </w:r>
      <w:r w:rsidRPr="00714DB9">
        <w:rPr>
          <w:b/>
          <w:bCs/>
          <w:cs/>
        </w:rPr>
        <w:t xml:space="preserve">ความต้องการในการใช้งาน </w:t>
      </w:r>
      <w:r w:rsidRPr="00714DB9">
        <w:rPr>
          <w:b/>
          <w:bCs/>
        </w:rPr>
        <w:t xml:space="preserve">e-learning </w:t>
      </w:r>
      <w:r w:rsidRPr="00714DB9">
        <w:rPr>
          <w:b/>
          <w:bCs/>
          <w:cs/>
        </w:rPr>
        <w:t>ในการเรียนการสอนของนักศึกษาและอาจารย์ระดับมหาวิทยาลัย</w:t>
      </w:r>
      <w:r w:rsidRPr="00714DB9">
        <w:rPr>
          <w:b/>
          <w:bCs/>
        </w:rPr>
        <w:t>”.</w:t>
      </w:r>
      <w:r>
        <w:t xml:space="preserve"> [</w:t>
      </w:r>
      <w:r>
        <w:rPr>
          <w:rFonts w:hint="cs"/>
          <w:cs/>
        </w:rPr>
        <w:t>ออนไลน์</w:t>
      </w:r>
      <w:r>
        <w:t xml:space="preserve">] </w:t>
      </w:r>
      <w:proofErr w:type="gramStart"/>
      <w:r>
        <w:rPr>
          <w:rFonts w:hint="cs"/>
          <w:cs/>
        </w:rPr>
        <w:t xml:space="preserve">เข้าถึงได้จาก </w:t>
      </w:r>
      <w:r>
        <w:t>:</w:t>
      </w:r>
      <w:proofErr w:type="gramEnd"/>
      <w:r>
        <w:t xml:space="preserve"> </w:t>
      </w:r>
      <w:r w:rsidRPr="00033971">
        <w:t>https://bit.ly/3dPovx9</w:t>
      </w:r>
      <w:r>
        <w:rPr>
          <w:rFonts w:hint="cs"/>
          <w:cs/>
        </w:rPr>
        <w:t xml:space="preserve"> สืบค้น 30 มีนาคม 2564</w:t>
      </w:r>
    </w:p>
    <w:p w14:paraId="0F9E2DB2" w14:textId="0912ABF2" w:rsidR="00B46F72" w:rsidRDefault="00B46F72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rPr>
          <w:cs/>
        </w:rPr>
        <w:tab/>
      </w:r>
      <w:proofErr w:type="spellStart"/>
      <w:r>
        <w:rPr>
          <w:cs/>
        </w:rPr>
        <w:t>ฐา</w:t>
      </w:r>
      <w:proofErr w:type="spellEnd"/>
      <w:r>
        <w:rPr>
          <w:cs/>
        </w:rPr>
        <w:t>ปน</w:t>
      </w:r>
      <w:proofErr w:type="spellStart"/>
      <w:r>
        <w:rPr>
          <w:cs/>
        </w:rPr>
        <w:t>ีย</w:t>
      </w:r>
      <w:r w:rsidR="005C01E4">
        <w:rPr>
          <w:rFonts w:hint="cs"/>
          <w:cs/>
        </w:rPr>
        <w:t>์</w:t>
      </w:r>
      <w:proofErr w:type="spellEnd"/>
      <w:r>
        <w:rPr>
          <w:cs/>
        </w:rPr>
        <w:t xml:space="preserve"> ธรรมเมธา</w:t>
      </w:r>
      <w:r>
        <w:rPr>
          <w:rFonts w:hint="cs"/>
          <w:cs/>
        </w:rPr>
        <w:t>.(2557)</w:t>
      </w:r>
      <w:r>
        <w:t xml:space="preserve">. </w:t>
      </w:r>
      <w:r w:rsidRPr="00B46F72">
        <w:rPr>
          <w:b/>
          <w:bCs/>
        </w:rPr>
        <w:t>“</w:t>
      </w:r>
      <w:r w:rsidRPr="00B46F72">
        <w:rPr>
          <w:b/>
          <w:bCs/>
          <w:cs/>
        </w:rPr>
        <w:t>อี</w:t>
      </w:r>
      <w:proofErr w:type="spellStart"/>
      <w:r w:rsidRPr="00B46F72">
        <w:rPr>
          <w:b/>
          <w:bCs/>
          <w:cs/>
        </w:rPr>
        <w:t>เลิร</w:t>
      </w:r>
      <w:r w:rsidR="005C01E4">
        <w:rPr>
          <w:rFonts w:hint="cs"/>
          <w:b/>
          <w:bCs/>
          <w:cs/>
        </w:rPr>
        <w:t>์</w:t>
      </w:r>
      <w:proofErr w:type="spellEnd"/>
      <w:r w:rsidRPr="00B46F72">
        <w:rPr>
          <w:b/>
          <w:bCs/>
          <w:cs/>
        </w:rPr>
        <w:t>นนิง: จากทฤษ</w:t>
      </w:r>
      <w:r w:rsidR="005B1B94">
        <w:rPr>
          <w:rFonts w:hint="cs"/>
          <w:b/>
          <w:bCs/>
          <w:cs/>
        </w:rPr>
        <w:t>ฎี</w:t>
      </w:r>
      <w:r w:rsidRPr="00B46F72">
        <w:rPr>
          <w:b/>
          <w:bCs/>
          <w:cs/>
        </w:rPr>
        <w:t>สู</w:t>
      </w:r>
      <w:r w:rsidR="005B1B94">
        <w:rPr>
          <w:rFonts w:hint="cs"/>
          <w:b/>
          <w:bCs/>
          <w:cs/>
        </w:rPr>
        <w:t>่</w:t>
      </w:r>
      <w:r w:rsidRPr="00B46F72">
        <w:rPr>
          <w:b/>
          <w:bCs/>
          <w:cs/>
        </w:rPr>
        <w:t>การปฏิบัติ</w:t>
      </w:r>
      <w:r w:rsidRPr="00B46F72">
        <w:rPr>
          <w:b/>
          <w:bCs/>
        </w:rPr>
        <w:t xml:space="preserve"> e-Learning: from theory to practice”.</w:t>
      </w:r>
      <w:r>
        <w:t xml:space="preserve">  </w:t>
      </w:r>
      <w:r>
        <w:rPr>
          <w:cs/>
        </w:rPr>
        <w:t>โครงการมหาวิทยาลัยไซเบอร</w:t>
      </w:r>
      <w:r w:rsidR="005B1B94">
        <w:rPr>
          <w:rFonts w:hint="cs"/>
          <w:cs/>
        </w:rPr>
        <w:t>์</w:t>
      </w:r>
      <w:r>
        <w:rPr>
          <w:cs/>
        </w:rPr>
        <w:t>ไทย</w:t>
      </w:r>
      <w:r>
        <w:rPr>
          <w:rFonts w:hint="cs"/>
          <w:cs/>
        </w:rPr>
        <w:t xml:space="preserve">. </w:t>
      </w:r>
      <w:r>
        <w:rPr>
          <w:cs/>
        </w:rPr>
        <w:t>สำนักงานคณะกรรมการ</w:t>
      </w:r>
      <w:r w:rsidR="00344354">
        <w:rPr>
          <w:cs/>
        </w:rPr>
        <w:br w:type="textWrapping" w:clear="all"/>
      </w:r>
      <w:r>
        <w:rPr>
          <w:cs/>
        </w:rPr>
        <w:t>การอุดมศึกษา กรุงเทพ</w:t>
      </w:r>
    </w:p>
    <w:p w14:paraId="363EA947" w14:textId="1D76B8D4" w:rsidR="000D5838" w:rsidRDefault="000D5838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rPr>
          <w:cs/>
        </w:rPr>
        <w:tab/>
        <w:t>บุญเลิศ อรุณพิบูลย์. (</w:t>
      </w:r>
      <w:r>
        <w:t xml:space="preserve">2548). </w:t>
      </w:r>
      <w:r w:rsidR="00353E16" w:rsidRPr="00353E16">
        <w:rPr>
          <w:b/>
          <w:bCs/>
        </w:rPr>
        <w:t>“</w:t>
      </w:r>
      <w:r w:rsidRPr="00353E16">
        <w:rPr>
          <w:b/>
          <w:bCs/>
          <w:cs/>
        </w:rPr>
        <w:t>การออกแบบการสอนบทเรียนอิเล็กทรอนิกส์ผ่านเครือข่าย</w:t>
      </w:r>
      <w:r w:rsidR="00353E16" w:rsidRPr="00353E16">
        <w:rPr>
          <w:b/>
          <w:bCs/>
        </w:rPr>
        <w:t>”.</w:t>
      </w:r>
      <w:r>
        <w:rPr>
          <w:cs/>
        </w:rPr>
        <w:t xml:space="preserve">  </w:t>
      </w:r>
    </w:p>
    <w:p w14:paraId="76FBD5CC" w14:textId="7256AD0F" w:rsidR="000D5838" w:rsidRDefault="000D5838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rPr>
          <w:cs/>
        </w:rPr>
        <w:t xml:space="preserve">            </w:t>
      </w:r>
      <w:r>
        <w:rPr>
          <w:cs/>
        </w:rPr>
        <w:tab/>
        <w:t xml:space="preserve"> คอมพิวเตอร์. กรุงเทพมหานคร: สำนักพิมพ์เจริญกรุงการพิมพ์.</w:t>
      </w:r>
    </w:p>
    <w:p w14:paraId="31DD7A34" w14:textId="389DD11C" w:rsidR="004D7DF6" w:rsidRDefault="004D7DF6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tab/>
      </w:r>
      <w:r>
        <w:rPr>
          <w:cs/>
        </w:rPr>
        <w:t>มนต์ชัย เทียนทอง</w:t>
      </w:r>
      <w:r>
        <w:rPr>
          <w:rFonts w:hint="cs"/>
          <w:cs/>
        </w:rPr>
        <w:t xml:space="preserve">. (2545) </w:t>
      </w:r>
      <w:r w:rsidRPr="000D5838">
        <w:rPr>
          <w:b/>
          <w:bCs/>
        </w:rPr>
        <w:t>“</w:t>
      </w:r>
      <w:r w:rsidRPr="000D5838">
        <w:rPr>
          <w:rFonts w:hint="cs"/>
          <w:b/>
          <w:bCs/>
          <w:cs/>
        </w:rPr>
        <w:t>การออกแบบและพัฒนาคอร</w:t>
      </w:r>
      <w:proofErr w:type="spellStart"/>
      <w:r w:rsidRPr="000D5838">
        <w:rPr>
          <w:rFonts w:hint="cs"/>
          <w:b/>
          <w:bCs/>
          <w:cs/>
        </w:rPr>
        <w:t>์สแวร</w:t>
      </w:r>
      <w:r w:rsidR="005B1B94">
        <w:rPr>
          <w:rFonts w:hint="cs"/>
          <w:b/>
          <w:bCs/>
          <w:cs/>
        </w:rPr>
        <w:t>์</w:t>
      </w:r>
      <w:proofErr w:type="spellEnd"/>
      <w:r w:rsidRPr="000D5838">
        <w:rPr>
          <w:rFonts w:hint="cs"/>
          <w:b/>
          <w:bCs/>
          <w:cs/>
        </w:rPr>
        <w:t>สำหรับบทเรียนคอมพิวเตอร์</w:t>
      </w:r>
      <w:r w:rsidRPr="000D5838">
        <w:rPr>
          <w:b/>
          <w:bCs/>
        </w:rPr>
        <w:t>”.</w:t>
      </w:r>
      <w:r>
        <w:t xml:space="preserve"> </w:t>
      </w:r>
      <w:r>
        <w:rPr>
          <w:rFonts w:hint="cs"/>
          <w:cs/>
        </w:rPr>
        <w:t>กรุง</w:t>
      </w:r>
      <w:proofErr w:type="spellStart"/>
      <w:r>
        <w:rPr>
          <w:rFonts w:hint="cs"/>
          <w:cs/>
        </w:rPr>
        <w:t>ทพ</w:t>
      </w:r>
      <w:proofErr w:type="spellEnd"/>
      <w:r>
        <w:rPr>
          <w:rFonts w:hint="cs"/>
          <w:cs/>
        </w:rPr>
        <w:t>ฯ</w:t>
      </w:r>
      <w:r w:rsidR="000D5838">
        <w:rPr>
          <w:rFonts w:hint="cs"/>
          <w:cs/>
        </w:rPr>
        <w:t xml:space="preserve"> </w:t>
      </w:r>
      <w:r w:rsidR="000D5838">
        <w:t>:</w:t>
      </w:r>
      <w:r w:rsidR="000D5838">
        <w:rPr>
          <w:rFonts w:hint="cs"/>
          <w:cs/>
        </w:rPr>
        <w:t xml:space="preserve"> สถาบันเทคโนโลยีพระจอมเกล้าพระนครเหนือ</w:t>
      </w:r>
    </w:p>
    <w:p w14:paraId="52E3ED5E" w14:textId="77777777" w:rsidR="00344354" w:rsidRDefault="00840D9C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tab/>
      </w:r>
      <w:r w:rsidRPr="00840D9C">
        <w:rPr>
          <w:cs/>
        </w:rPr>
        <w:t>เอกนรินทร์ คำคูณ</w:t>
      </w:r>
      <w:r>
        <w:rPr>
          <w:rFonts w:hint="cs"/>
          <w:cs/>
        </w:rPr>
        <w:t xml:space="preserve">. </w:t>
      </w:r>
      <w:r w:rsidR="00DD0C25">
        <w:rPr>
          <w:rFonts w:hint="cs"/>
          <w:cs/>
        </w:rPr>
        <w:t xml:space="preserve">(2563). </w:t>
      </w:r>
      <w:r w:rsidR="00DD0C25" w:rsidRPr="00DD0C25">
        <w:rPr>
          <w:b/>
          <w:bCs/>
        </w:rPr>
        <w:t>“</w:t>
      </w:r>
      <w:r w:rsidR="00DD0C25" w:rsidRPr="00DD0C25">
        <w:rPr>
          <w:rFonts w:hint="cs"/>
          <w:b/>
          <w:bCs/>
          <w:cs/>
        </w:rPr>
        <w:t>พัฒนา</w:t>
      </w:r>
      <w:r w:rsidR="00DD0C25" w:rsidRPr="00DD0C25">
        <w:rPr>
          <w:b/>
          <w:bCs/>
        </w:rPr>
        <w:t xml:space="preserve"> Web Application</w:t>
      </w:r>
      <w:r w:rsidR="00DD0C25" w:rsidRPr="00DD0C25">
        <w:rPr>
          <w:rFonts w:hint="cs"/>
          <w:b/>
          <w:bCs/>
          <w:cs/>
        </w:rPr>
        <w:t xml:space="preserve"> ด้วย </w:t>
      </w:r>
      <w:r w:rsidR="00DD0C25" w:rsidRPr="00DD0C25">
        <w:rPr>
          <w:b/>
          <w:bCs/>
        </w:rPr>
        <w:t>Laravel7”.</w:t>
      </w:r>
      <w:r w:rsidR="00DD0C25">
        <w:t xml:space="preserve"> [</w:t>
      </w:r>
      <w:r w:rsidR="00DD0C25">
        <w:rPr>
          <w:rFonts w:hint="cs"/>
          <w:cs/>
        </w:rPr>
        <w:t>ออนไลน์</w:t>
      </w:r>
      <w:r w:rsidR="00DD0C25">
        <w:t xml:space="preserve">] </w:t>
      </w:r>
      <w:r w:rsidR="00DD0C25">
        <w:rPr>
          <w:cs/>
        </w:rPr>
        <w:br/>
      </w:r>
      <w:proofErr w:type="gramStart"/>
      <w:r w:rsidR="00DD0C25">
        <w:rPr>
          <w:rFonts w:hint="cs"/>
          <w:cs/>
        </w:rPr>
        <w:t xml:space="preserve">เข้าถึงได้จาก </w:t>
      </w:r>
      <w:r w:rsidR="00DD0C25">
        <w:t>:</w:t>
      </w:r>
      <w:proofErr w:type="gramEnd"/>
      <w:r w:rsidR="00DD0C25">
        <w:t xml:space="preserve"> </w:t>
      </w:r>
      <w:r w:rsidR="00DD0C25" w:rsidRPr="00DD0C25">
        <w:t>https://codingthailand.com/laravel7ebook/</w:t>
      </w:r>
      <w:r w:rsidR="00DD0C25">
        <w:t xml:space="preserve"> </w:t>
      </w:r>
    </w:p>
    <w:p w14:paraId="66CD4CB2" w14:textId="222FBA67" w:rsidR="00840D9C" w:rsidRDefault="00344354" w:rsidP="008C79D3">
      <w:pPr>
        <w:tabs>
          <w:tab w:val="left" w:pos="284"/>
          <w:tab w:val="left" w:pos="4536"/>
          <w:tab w:val="left" w:pos="4820"/>
        </w:tabs>
        <w:ind w:left="1276" w:right="-123" w:hanging="1276"/>
      </w:pPr>
      <w:r>
        <w:tab/>
      </w:r>
      <w:r>
        <w:tab/>
      </w:r>
      <w:r w:rsidR="00DD0C25">
        <w:rPr>
          <w:rFonts w:hint="cs"/>
          <w:cs/>
        </w:rPr>
        <w:t>สืบค้น 18 พฤศจิกายน 2563</w:t>
      </w:r>
    </w:p>
    <w:p w14:paraId="664D9302" w14:textId="2E75AA40" w:rsidR="00840D9C" w:rsidRPr="00840D9C" w:rsidRDefault="00840D9C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cs/>
        </w:rPr>
      </w:pPr>
      <w:r>
        <w:rPr>
          <w:cs/>
        </w:rPr>
        <w:tab/>
      </w:r>
      <w:r>
        <w:t xml:space="preserve">THECHNO INTREND. (2560). </w:t>
      </w:r>
      <w:r w:rsidRPr="00840D9C">
        <w:rPr>
          <w:b/>
          <w:bCs/>
        </w:rPr>
        <w:t xml:space="preserve">“YouTube </w:t>
      </w:r>
      <w:r w:rsidRPr="00840D9C">
        <w:rPr>
          <w:b/>
          <w:bCs/>
          <w:cs/>
        </w:rPr>
        <w:t>คืออะไร</w:t>
      </w:r>
      <w:r w:rsidRPr="00840D9C">
        <w:rPr>
          <w:b/>
          <w:bCs/>
        </w:rPr>
        <w:t>”</w:t>
      </w:r>
      <w:r w:rsidRPr="00840D9C">
        <w:rPr>
          <w:b/>
          <w:bCs/>
          <w:cs/>
        </w:rPr>
        <w:t>.</w:t>
      </w:r>
      <w:r>
        <w:rPr>
          <w:cs/>
        </w:rPr>
        <w:t xml:space="preserve"> </w:t>
      </w:r>
      <w:r>
        <w:t>[</w:t>
      </w:r>
      <w:r>
        <w:rPr>
          <w:rFonts w:hint="cs"/>
          <w:cs/>
        </w:rPr>
        <w:t>ออนไลน์</w:t>
      </w:r>
      <w:r>
        <w:t xml:space="preserve">] </w:t>
      </w:r>
      <w:proofErr w:type="gramStart"/>
      <w:r>
        <w:rPr>
          <w:rFonts w:hint="cs"/>
          <w:cs/>
        </w:rPr>
        <w:t xml:space="preserve">เข้าถึงได้จาก </w:t>
      </w:r>
      <w:r>
        <w:t>:</w:t>
      </w:r>
      <w:proofErr w:type="gramEnd"/>
      <w:r>
        <w:rPr>
          <w:rFonts w:hint="cs"/>
          <w:cs/>
        </w:rPr>
        <w:t xml:space="preserve"> </w:t>
      </w:r>
      <w:r w:rsidRPr="00840D9C">
        <w:t>https://technointrend.com/what-is-youtube/</w:t>
      </w:r>
      <w:r>
        <w:rPr>
          <w:rFonts w:hint="cs"/>
          <w:cs/>
        </w:rPr>
        <w:t xml:space="preserve"> สืบค้น 5 พฤษภาคม 2564</w:t>
      </w:r>
    </w:p>
    <w:p w14:paraId="14720DFD" w14:textId="5C8B75BF" w:rsidR="00401B7C" w:rsidRDefault="00401B7C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 w:rsidRPr="00B7792E">
        <w:rPr>
          <w:spacing w:val="-6"/>
        </w:rPr>
        <w:t xml:space="preserve">Tindell, D. R. &amp; </w:t>
      </w:r>
      <w:proofErr w:type="spellStart"/>
      <w:r w:rsidRPr="00B7792E">
        <w:rPr>
          <w:spacing w:val="-6"/>
        </w:rPr>
        <w:t>Bohlander</w:t>
      </w:r>
      <w:proofErr w:type="spellEnd"/>
      <w:r w:rsidRPr="00B7792E">
        <w:rPr>
          <w:spacing w:val="-6"/>
        </w:rPr>
        <w:t>, R. W. (</w:t>
      </w:r>
      <w:r w:rsidRPr="00B7792E">
        <w:rPr>
          <w:spacing w:val="-6"/>
          <w:cs/>
        </w:rPr>
        <w:t>2012)</w:t>
      </w:r>
      <w:r w:rsidRPr="00B7792E">
        <w:rPr>
          <w:spacing w:val="-6"/>
        </w:rPr>
        <w:t xml:space="preserve">. </w:t>
      </w:r>
      <w:r w:rsidRPr="00B7792E">
        <w:rPr>
          <w:spacing w:val="-6"/>
          <w:cs/>
        </w:rPr>
        <w:t xml:space="preserve"> </w:t>
      </w:r>
      <w:r w:rsidRPr="00162D37">
        <w:rPr>
          <w:b/>
          <w:bCs/>
          <w:spacing w:val="-6"/>
        </w:rPr>
        <w:t xml:space="preserve">“Tindell, D. R. &amp; </w:t>
      </w:r>
      <w:proofErr w:type="spellStart"/>
      <w:r w:rsidRPr="00162D37">
        <w:rPr>
          <w:b/>
          <w:bCs/>
          <w:spacing w:val="-6"/>
        </w:rPr>
        <w:t>Bohlander</w:t>
      </w:r>
      <w:proofErr w:type="spellEnd"/>
      <w:r w:rsidRPr="00162D37">
        <w:rPr>
          <w:b/>
          <w:bCs/>
          <w:spacing w:val="-6"/>
        </w:rPr>
        <w:t>, R. W. (</w:t>
      </w:r>
      <w:r w:rsidRPr="00162D37">
        <w:rPr>
          <w:b/>
          <w:bCs/>
          <w:spacing w:val="-6"/>
          <w:cs/>
        </w:rPr>
        <w:t xml:space="preserve">2012). </w:t>
      </w:r>
      <w:r w:rsidRPr="00162D37">
        <w:rPr>
          <w:b/>
          <w:bCs/>
          <w:spacing w:val="-6"/>
        </w:rPr>
        <w:t>The Use and Abuse of Cell Phones and Text Messaging in the Classroom: A Survey of College Students. College Teaching 6”</w:t>
      </w:r>
      <w:r w:rsidRPr="00E241EE">
        <w:rPr>
          <w:spacing w:val="-6"/>
          <w:cs/>
        </w:rPr>
        <w:t>.</w:t>
      </w:r>
      <w:r w:rsidR="00162D37">
        <w:rPr>
          <w:rFonts w:hint="cs"/>
          <w:b/>
          <w:bCs/>
          <w:spacing w:val="-6"/>
          <w:cs/>
        </w:rPr>
        <w:t xml:space="preserve"> </w:t>
      </w:r>
      <w:r w:rsidRPr="00E241EE">
        <w:rPr>
          <w:spacing w:val="-6"/>
        </w:rPr>
        <w:t>Retrieved</w:t>
      </w:r>
      <w:r>
        <w:rPr>
          <w:spacing w:val="-6"/>
        </w:rPr>
        <w:t xml:space="preserve"> Nov 18, 2020</w:t>
      </w:r>
    </w:p>
    <w:p w14:paraId="13F88C85" w14:textId="691F494C" w:rsidR="00401B7C" w:rsidRDefault="00401B7C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</w:rPr>
      </w:pPr>
      <w:r>
        <w:rPr>
          <w:spacing w:val="-6"/>
        </w:rPr>
        <w:tab/>
      </w:r>
      <w:r w:rsidRPr="00E652AD">
        <w:rPr>
          <w:spacing w:val="-6"/>
        </w:rPr>
        <w:t xml:space="preserve">Care E. Twenty-first century skills: From theory to action. </w:t>
      </w:r>
      <w:r w:rsidRPr="0018368E">
        <w:rPr>
          <w:b/>
          <w:bCs/>
          <w:spacing w:val="-6"/>
        </w:rPr>
        <w:t xml:space="preserve"> </w:t>
      </w:r>
      <w:r w:rsidR="0018368E">
        <w:rPr>
          <w:b/>
          <w:bCs/>
          <w:spacing w:val="-6"/>
        </w:rPr>
        <w:t>“</w:t>
      </w:r>
      <w:r w:rsidRPr="0018368E">
        <w:rPr>
          <w:b/>
          <w:bCs/>
          <w:spacing w:val="-6"/>
        </w:rPr>
        <w:t>Assessment and Teaching of 21st Century Skills</w:t>
      </w:r>
      <w:r w:rsidR="0018368E">
        <w:rPr>
          <w:b/>
          <w:bCs/>
          <w:spacing w:val="-6"/>
        </w:rPr>
        <w:t>”.</w:t>
      </w:r>
      <w:r w:rsidRPr="00E652AD">
        <w:rPr>
          <w:spacing w:val="-6"/>
        </w:rPr>
        <w:t xml:space="preserve"> Springer Cham 2018: 3-17.</w:t>
      </w:r>
      <w:r>
        <w:rPr>
          <w:spacing w:val="-6"/>
        </w:rPr>
        <w:t xml:space="preserve"> </w:t>
      </w:r>
      <w:r w:rsidRPr="00E241EE">
        <w:rPr>
          <w:spacing w:val="-6"/>
        </w:rPr>
        <w:t>Retrieved</w:t>
      </w:r>
      <w:r>
        <w:rPr>
          <w:spacing w:val="-6"/>
        </w:rPr>
        <w:t xml:space="preserve"> Fed 3, 2021</w:t>
      </w:r>
    </w:p>
    <w:p w14:paraId="77585507" w14:textId="54B48DC3" w:rsidR="006E6C13" w:rsidRPr="00CF6F01" w:rsidRDefault="00401B7C" w:rsidP="008C79D3">
      <w:pPr>
        <w:tabs>
          <w:tab w:val="left" w:pos="284"/>
          <w:tab w:val="left" w:pos="4536"/>
          <w:tab w:val="left" w:pos="4820"/>
        </w:tabs>
        <w:ind w:left="1276" w:right="-123" w:hanging="1276"/>
        <w:rPr>
          <w:spacing w:val="-6"/>
          <w:cs/>
        </w:rPr>
      </w:pPr>
      <w:r>
        <w:rPr>
          <w:spacing w:val="-6"/>
        </w:rPr>
        <w:tab/>
      </w:r>
      <w:r w:rsidRPr="00E652AD">
        <w:rPr>
          <w:spacing w:val="-6"/>
        </w:rPr>
        <w:t>World Health Organization.</w:t>
      </w:r>
      <w:r w:rsidR="0018368E">
        <w:rPr>
          <w:spacing w:val="-6"/>
        </w:rPr>
        <w:t xml:space="preserve"> (2020). “</w:t>
      </w:r>
      <w:r w:rsidRPr="00344354">
        <w:rPr>
          <w:b/>
          <w:bCs/>
          <w:spacing w:val="-6"/>
          <w:w w:val="95"/>
        </w:rPr>
        <w:t>Rolling updates on coronavirus disease (COVID-19</w:t>
      </w:r>
      <w:r w:rsidRPr="0018368E">
        <w:rPr>
          <w:b/>
          <w:bCs/>
          <w:spacing w:val="-6"/>
        </w:rPr>
        <w:t>)</w:t>
      </w:r>
      <w:r w:rsidR="0018368E">
        <w:rPr>
          <w:b/>
          <w:bCs/>
          <w:spacing w:val="-6"/>
        </w:rPr>
        <w:t>”.</w:t>
      </w:r>
      <w:r w:rsidRPr="00E652AD">
        <w:rPr>
          <w:spacing w:val="-6"/>
        </w:rPr>
        <w:t xml:space="preserve"> Available</w:t>
      </w:r>
      <w:r>
        <w:rPr>
          <w:spacing w:val="-6"/>
        </w:rPr>
        <w:t xml:space="preserve"> </w:t>
      </w:r>
      <w:r w:rsidRPr="00E241EE">
        <w:rPr>
          <w:spacing w:val="-6"/>
        </w:rPr>
        <w:t>Retrieved</w:t>
      </w:r>
      <w:r>
        <w:rPr>
          <w:spacing w:val="-6"/>
        </w:rPr>
        <w:t xml:space="preserve"> Fed 3, 2021 </w:t>
      </w:r>
      <w:r w:rsidRPr="00DC7C62">
        <w:rPr>
          <w:spacing w:val="-6"/>
        </w:rPr>
        <w:t>from: https://1bestlinks.net/ZbfpB</w:t>
      </w:r>
    </w:p>
    <w:sectPr w:rsidR="006E6C13" w:rsidRPr="00CF6F01" w:rsidSect="00F21DDE">
      <w:headerReference w:type="default" r:id="rId215"/>
      <w:pgSz w:w="11906" w:h="16838"/>
      <w:pgMar w:top="2160" w:right="1440" w:bottom="1440" w:left="2160" w:header="1440" w:footer="70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B324DC" w14:textId="77777777" w:rsidR="00276884" w:rsidRDefault="00276884">
      <w:r>
        <w:separator/>
      </w:r>
    </w:p>
  </w:endnote>
  <w:endnote w:type="continuationSeparator" w:id="0">
    <w:p w14:paraId="7B4FCFAF" w14:textId="77777777" w:rsidR="00276884" w:rsidRDefault="00276884">
      <w:r>
        <w:continuationSeparator/>
      </w:r>
    </w:p>
  </w:endnote>
  <w:endnote w:type="continuationNotice" w:id="1">
    <w:p w14:paraId="77ECF097" w14:textId="77777777" w:rsidR="00276884" w:rsidRDefault="002768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Leelawadee UI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New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22980206"/>
      <w:docPartObj>
        <w:docPartGallery w:val="Page Numbers (Bottom of Page)"/>
        <w:docPartUnique/>
      </w:docPartObj>
    </w:sdtPr>
    <w:sdtEndPr>
      <w:rPr>
        <w:rFonts w:cs="TH SarabunPSK"/>
        <w:sz w:val="24"/>
        <w:szCs w:val="32"/>
      </w:rPr>
    </w:sdtEndPr>
    <w:sdtContent>
      <w:p w14:paraId="2C3BD3CD" w14:textId="44920126" w:rsidR="005A27B6" w:rsidRPr="00DD44C9" w:rsidRDefault="005A27B6">
        <w:pPr>
          <w:pStyle w:val="af2"/>
          <w:jc w:val="center"/>
          <w:rPr>
            <w:rFonts w:cs="TH SarabunPSK"/>
            <w:sz w:val="24"/>
            <w:szCs w:val="32"/>
          </w:rPr>
        </w:pPr>
        <w:r w:rsidRPr="00DD44C9">
          <w:rPr>
            <w:rFonts w:cs="TH SarabunPSK"/>
            <w:sz w:val="24"/>
            <w:szCs w:val="32"/>
          </w:rPr>
          <w:fldChar w:fldCharType="begin"/>
        </w:r>
        <w:r w:rsidRPr="00DD44C9">
          <w:rPr>
            <w:rFonts w:cs="TH SarabunPSK"/>
            <w:sz w:val="24"/>
            <w:szCs w:val="32"/>
          </w:rPr>
          <w:instrText>PAGE   \* MERGEFORMAT</w:instrText>
        </w:r>
        <w:r w:rsidRPr="00DD44C9">
          <w:rPr>
            <w:rFonts w:cs="TH SarabunPSK"/>
            <w:sz w:val="24"/>
            <w:szCs w:val="32"/>
          </w:rPr>
          <w:fldChar w:fldCharType="separate"/>
        </w:r>
        <w:r w:rsidRPr="00DD44C9">
          <w:rPr>
            <w:rFonts w:cs="TH SarabunPSK"/>
            <w:sz w:val="24"/>
            <w:szCs w:val="32"/>
            <w:lang w:val="th-TH"/>
          </w:rPr>
          <w:t>2</w:t>
        </w:r>
        <w:r w:rsidRPr="00DD44C9">
          <w:rPr>
            <w:rFonts w:cs="TH SarabunPSK"/>
            <w:sz w:val="24"/>
            <w:szCs w:val="32"/>
          </w:rPr>
          <w:fldChar w:fldCharType="end"/>
        </w:r>
      </w:p>
    </w:sdtContent>
  </w:sdt>
  <w:p w14:paraId="5B2CDF4A" w14:textId="77777777" w:rsidR="005A27B6" w:rsidRDefault="005A27B6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C7BE37" w14:textId="77777777" w:rsidR="00276884" w:rsidRDefault="00276884">
      <w:r>
        <w:separator/>
      </w:r>
    </w:p>
  </w:footnote>
  <w:footnote w:type="continuationSeparator" w:id="0">
    <w:p w14:paraId="1490197D" w14:textId="77777777" w:rsidR="00276884" w:rsidRDefault="00276884">
      <w:r>
        <w:continuationSeparator/>
      </w:r>
    </w:p>
  </w:footnote>
  <w:footnote w:type="continuationNotice" w:id="1">
    <w:p w14:paraId="4D8698A5" w14:textId="77777777" w:rsidR="00276884" w:rsidRDefault="0027688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3083C4" w14:textId="77777777" w:rsidR="005A27B6" w:rsidRDefault="005A27B6" w:rsidP="006D7263">
    <w:pPr>
      <w:pStyle w:val="af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3171053"/>
      <w:docPartObj>
        <w:docPartGallery w:val="Page Numbers (Top of Page)"/>
        <w:docPartUnique/>
      </w:docPartObj>
    </w:sdtPr>
    <w:sdtContent>
      <w:p w14:paraId="3A325613" w14:textId="77777777" w:rsidR="005A27B6" w:rsidRDefault="005A27B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7C8BE6" w14:textId="2E8639CE" w:rsidR="005A27B6" w:rsidRDefault="005A27B6">
    <w:pPr>
      <w:pStyle w:val="af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32671022"/>
      <w:docPartObj>
        <w:docPartGallery w:val="Page Numbers (Top of Page)"/>
        <w:docPartUnique/>
      </w:docPartObj>
    </w:sdtPr>
    <w:sdtContent>
      <w:p w14:paraId="584414E9" w14:textId="77777777" w:rsidR="005A27B6" w:rsidRDefault="005A27B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5DA776" w14:textId="55B4C240" w:rsidR="005A27B6" w:rsidRDefault="005A27B6">
    <w:pPr>
      <w:pStyle w:val="af0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49433420"/>
      <w:docPartObj>
        <w:docPartGallery w:val="Page Numbers (Top of Page)"/>
        <w:docPartUnique/>
      </w:docPartObj>
    </w:sdtPr>
    <w:sdtContent>
      <w:p w14:paraId="531D51C1" w14:textId="01EF1202" w:rsidR="005A27B6" w:rsidRDefault="005A27B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F7A860" w14:textId="12F9B793" w:rsidR="005A27B6" w:rsidRDefault="005A27B6">
    <w:pPr>
      <w:pStyle w:val="af0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59849453"/>
      <w:docPartObj>
        <w:docPartGallery w:val="Page Numbers (Top of Page)"/>
        <w:docPartUnique/>
      </w:docPartObj>
    </w:sdtPr>
    <w:sdtContent>
      <w:p w14:paraId="3CF472E9" w14:textId="77777777" w:rsidR="005A27B6" w:rsidRDefault="005A27B6" w:rsidP="000D31B1">
        <w:pPr>
          <w:pStyle w:val="af0"/>
          <w:ind w:left="4680" w:hanging="411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07E69"/>
    <w:multiLevelType w:val="multilevel"/>
    <w:tmpl w:val="78C0E6C0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432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  <w:lang w:bidi="th-TH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341" w:firstLine="93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thaiLetters"/>
      <w:pStyle w:val="5"/>
      <w:suff w:val="space"/>
      <w:lvlText w:val="%5)"/>
      <w:lvlJc w:val="left"/>
      <w:pPr>
        <w:ind w:left="0" w:firstLine="1656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5">
      <w:start w:val="1"/>
      <w:numFmt w:val="none"/>
      <w:pStyle w:val="6"/>
      <w:suff w:val="space"/>
      <w:lvlText w:val="-"/>
      <w:lvlJc w:val="left"/>
      <w:pPr>
        <w:ind w:left="0" w:firstLine="1944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4933" w:hanging="1191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7">
      <w:start w:val="1"/>
      <w:numFmt w:val="decimal"/>
      <w:lvlRestart w:val="1"/>
      <w:pStyle w:val="8"/>
      <w:suff w:val="space"/>
      <w:lvlText w:val="ภาพที่  %1-%8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olor w:val="000000" w:themeColor="text1"/>
        <w:sz w:val="32"/>
        <w:szCs w:val="32"/>
      </w:rPr>
    </w:lvl>
    <w:lvl w:ilvl="8">
      <w:start w:val="1"/>
      <w:numFmt w:val="decimal"/>
      <w:lvlRestart w:val="0"/>
      <w:pStyle w:val="9"/>
      <w:suff w:val="space"/>
      <w:lvlText w:val="ตารางที่ %1-%9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olor w:val="000000" w:themeColor="text1"/>
        <w:sz w:val="32"/>
        <w:szCs w:val="32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38"/>
    </w:lvlOverride>
    <w:lvlOverride w:ilvl="8">
      <w:startOverride w:val="1"/>
    </w:lvlOverride>
  </w:num>
  <w:num w:numId="4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3"/>
    </w:lvlOverride>
    <w:lvlOverride w:ilvl="1">
      <w:startOverride w:val="4"/>
    </w:lvlOverride>
    <w:lvlOverride w:ilvl="2">
      <w:startOverride w:val="5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3C0"/>
    <w:rsid w:val="00004B57"/>
    <w:rsid w:val="0000622D"/>
    <w:rsid w:val="00012540"/>
    <w:rsid w:val="000141D1"/>
    <w:rsid w:val="000142CB"/>
    <w:rsid w:val="00016500"/>
    <w:rsid w:val="00016B94"/>
    <w:rsid w:val="000170A3"/>
    <w:rsid w:val="00020210"/>
    <w:rsid w:val="00020916"/>
    <w:rsid w:val="000229F8"/>
    <w:rsid w:val="000231FC"/>
    <w:rsid w:val="000234C8"/>
    <w:rsid w:val="00023BAF"/>
    <w:rsid w:val="00024D58"/>
    <w:rsid w:val="00024EB8"/>
    <w:rsid w:val="00024F2D"/>
    <w:rsid w:val="000263C5"/>
    <w:rsid w:val="00026FBA"/>
    <w:rsid w:val="00027129"/>
    <w:rsid w:val="000275BF"/>
    <w:rsid w:val="00031053"/>
    <w:rsid w:val="00035305"/>
    <w:rsid w:val="00037F34"/>
    <w:rsid w:val="00040557"/>
    <w:rsid w:val="000410C1"/>
    <w:rsid w:val="00045993"/>
    <w:rsid w:val="00050834"/>
    <w:rsid w:val="00051D4B"/>
    <w:rsid w:val="00053C53"/>
    <w:rsid w:val="00054FEC"/>
    <w:rsid w:val="00056460"/>
    <w:rsid w:val="000579C6"/>
    <w:rsid w:val="00061576"/>
    <w:rsid w:val="00061FFE"/>
    <w:rsid w:val="00062054"/>
    <w:rsid w:val="000710C5"/>
    <w:rsid w:val="000718F0"/>
    <w:rsid w:val="0007254C"/>
    <w:rsid w:val="00072B22"/>
    <w:rsid w:val="00072F64"/>
    <w:rsid w:val="000732DE"/>
    <w:rsid w:val="00073517"/>
    <w:rsid w:val="00074D38"/>
    <w:rsid w:val="000765C5"/>
    <w:rsid w:val="00077D50"/>
    <w:rsid w:val="00080C2B"/>
    <w:rsid w:val="000822DD"/>
    <w:rsid w:val="00084457"/>
    <w:rsid w:val="00086A21"/>
    <w:rsid w:val="00087E98"/>
    <w:rsid w:val="00087F05"/>
    <w:rsid w:val="00087F40"/>
    <w:rsid w:val="0009068C"/>
    <w:rsid w:val="000917F2"/>
    <w:rsid w:val="00091D8D"/>
    <w:rsid w:val="00092835"/>
    <w:rsid w:val="000930E8"/>
    <w:rsid w:val="0009377B"/>
    <w:rsid w:val="000958D2"/>
    <w:rsid w:val="00095AA9"/>
    <w:rsid w:val="000A5A4D"/>
    <w:rsid w:val="000A6AB5"/>
    <w:rsid w:val="000B14BB"/>
    <w:rsid w:val="000B5791"/>
    <w:rsid w:val="000C13AA"/>
    <w:rsid w:val="000C6740"/>
    <w:rsid w:val="000C7636"/>
    <w:rsid w:val="000D0070"/>
    <w:rsid w:val="000D1988"/>
    <w:rsid w:val="000D31B1"/>
    <w:rsid w:val="000D3290"/>
    <w:rsid w:val="000D5838"/>
    <w:rsid w:val="000D6454"/>
    <w:rsid w:val="000D6721"/>
    <w:rsid w:val="000D77F5"/>
    <w:rsid w:val="000E02C9"/>
    <w:rsid w:val="000E0E32"/>
    <w:rsid w:val="000E3E05"/>
    <w:rsid w:val="000F0438"/>
    <w:rsid w:val="000F0D56"/>
    <w:rsid w:val="000F1A1A"/>
    <w:rsid w:val="000F1FFD"/>
    <w:rsid w:val="000F20C2"/>
    <w:rsid w:val="000F2E12"/>
    <w:rsid w:val="000F2F38"/>
    <w:rsid w:val="000F3115"/>
    <w:rsid w:val="000F3561"/>
    <w:rsid w:val="000F747C"/>
    <w:rsid w:val="0010195C"/>
    <w:rsid w:val="00104A82"/>
    <w:rsid w:val="00105B8C"/>
    <w:rsid w:val="001073B6"/>
    <w:rsid w:val="00107FEB"/>
    <w:rsid w:val="001136CC"/>
    <w:rsid w:val="00113D8B"/>
    <w:rsid w:val="0011406A"/>
    <w:rsid w:val="0011433B"/>
    <w:rsid w:val="00115C4B"/>
    <w:rsid w:val="0011608E"/>
    <w:rsid w:val="00120D36"/>
    <w:rsid w:val="00121825"/>
    <w:rsid w:val="00121A53"/>
    <w:rsid w:val="00121AEA"/>
    <w:rsid w:val="00121DF7"/>
    <w:rsid w:val="00121F6B"/>
    <w:rsid w:val="00122535"/>
    <w:rsid w:val="00124EDF"/>
    <w:rsid w:val="00126616"/>
    <w:rsid w:val="00126F84"/>
    <w:rsid w:val="00130FF4"/>
    <w:rsid w:val="00133289"/>
    <w:rsid w:val="001344FA"/>
    <w:rsid w:val="00137176"/>
    <w:rsid w:val="00137A48"/>
    <w:rsid w:val="00137CF4"/>
    <w:rsid w:val="001414D8"/>
    <w:rsid w:val="00142570"/>
    <w:rsid w:val="00145637"/>
    <w:rsid w:val="00145D47"/>
    <w:rsid w:val="00145F33"/>
    <w:rsid w:val="00147085"/>
    <w:rsid w:val="00147777"/>
    <w:rsid w:val="00147FD8"/>
    <w:rsid w:val="001502D1"/>
    <w:rsid w:val="0015034D"/>
    <w:rsid w:val="00150B9D"/>
    <w:rsid w:val="00151261"/>
    <w:rsid w:val="00151B7A"/>
    <w:rsid w:val="00156F98"/>
    <w:rsid w:val="00157C57"/>
    <w:rsid w:val="0016005D"/>
    <w:rsid w:val="00161804"/>
    <w:rsid w:val="00161B8B"/>
    <w:rsid w:val="00162A31"/>
    <w:rsid w:val="00162D37"/>
    <w:rsid w:val="00163212"/>
    <w:rsid w:val="00163A2D"/>
    <w:rsid w:val="00171710"/>
    <w:rsid w:val="001718BF"/>
    <w:rsid w:val="00171F5C"/>
    <w:rsid w:val="00174248"/>
    <w:rsid w:val="001765F5"/>
    <w:rsid w:val="001814C0"/>
    <w:rsid w:val="00182671"/>
    <w:rsid w:val="00182EC7"/>
    <w:rsid w:val="0018368E"/>
    <w:rsid w:val="00183BB7"/>
    <w:rsid w:val="00183E04"/>
    <w:rsid w:val="00184E45"/>
    <w:rsid w:val="00185A2F"/>
    <w:rsid w:val="0019017D"/>
    <w:rsid w:val="00190BC3"/>
    <w:rsid w:val="00194F6D"/>
    <w:rsid w:val="00195559"/>
    <w:rsid w:val="00196613"/>
    <w:rsid w:val="001975A9"/>
    <w:rsid w:val="0019793F"/>
    <w:rsid w:val="001A63DA"/>
    <w:rsid w:val="001B5CCF"/>
    <w:rsid w:val="001B64F1"/>
    <w:rsid w:val="001B67CC"/>
    <w:rsid w:val="001B6988"/>
    <w:rsid w:val="001C09EF"/>
    <w:rsid w:val="001C2D27"/>
    <w:rsid w:val="001C3BBD"/>
    <w:rsid w:val="001C528E"/>
    <w:rsid w:val="001C56B6"/>
    <w:rsid w:val="001C62F0"/>
    <w:rsid w:val="001C794D"/>
    <w:rsid w:val="001D03C0"/>
    <w:rsid w:val="001D0E5A"/>
    <w:rsid w:val="001D33B3"/>
    <w:rsid w:val="001D5A6C"/>
    <w:rsid w:val="001D6999"/>
    <w:rsid w:val="001D72E4"/>
    <w:rsid w:val="001D7355"/>
    <w:rsid w:val="001D7AA6"/>
    <w:rsid w:val="001E236D"/>
    <w:rsid w:val="001E3AFE"/>
    <w:rsid w:val="001E61E6"/>
    <w:rsid w:val="001E7927"/>
    <w:rsid w:val="001F1871"/>
    <w:rsid w:val="001F24CD"/>
    <w:rsid w:val="001F2B5F"/>
    <w:rsid w:val="001F3983"/>
    <w:rsid w:val="001F5065"/>
    <w:rsid w:val="001F5F5A"/>
    <w:rsid w:val="001F609D"/>
    <w:rsid w:val="002008E2"/>
    <w:rsid w:val="00203734"/>
    <w:rsid w:val="00206300"/>
    <w:rsid w:val="00210E64"/>
    <w:rsid w:val="00211C1B"/>
    <w:rsid w:val="00214D49"/>
    <w:rsid w:val="00217889"/>
    <w:rsid w:val="002214EE"/>
    <w:rsid w:val="00224CD0"/>
    <w:rsid w:val="0022692E"/>
    <w:rsid w:val="002274E0"/>
    <w:rsid w:val="002307B4"/>
    <w:rsid w:val="00235700"/>
    <w:rsid w:val="002363CE"/>
    <w:rsid w:val="00237159"/>
    <w:rsid w:val="0023790C"/>
    <w:rsid w:val="00237B40"/>
    <w:rsid w:val="00240258"/>
    <w:rsid w:val="002404FB"/>
    <w:rsid w:val="00242F29"/>
    <w:rsid w:val="00243E8D"/>
    <w:rsid w:val="00243FEF"/>
    <w:rsid w:val="002455A2"/>
    <w:rsid w:val="00246B0A"/>
    <w:rsid w:val="0025131C"/>
    <w:rsid w:val="00257704"/>
    <w:rsid w:val="00260874"/>
    <w:rsid w:val="002613A7"/>
    <w:rsid w:val="0026455E"/>
    <w:rsid w:val="00265B03"/>
    <w:rsid w:val="002675C6"/>
    <w:rsid w:val="00270496"/>
    <w:rsid w:val="00275A48"/>
    <w:rsid w:val="0027612F"/>
    <w:rsid w:val="0027662A"/>
    <w:rsid w:val="00276884"/>
    <w:rsid w:val="00280D2E"/>
    <w:rsid w:val="002811C5"/>
    <w:rsid w:val="00281212"/>
    <w:rsid w:val="00284B40"/>
    <w:rsid w:val="00284C12"/>
    <w:rsid w:val="0028764B"/>
    <w:rsid w:val="00287EF6"/>
    <w:rsid w:val="00291B1B"/>
    <w:rsid w:val="00294998"/>
    <w:rsid w:val="00294FEA"/>
    <w:rsid w:val="00296973"/>
    <w:rsid w:val="00297D2D"/>
    <w:rsid w:val="002A0816"/>
    <w:rsid w:val="002A2574"/>
    <w:rsid w:val="002A33BF"/>
    <w:rsid w:val="002A3EB8"/>
    <w:rsid w:val="002A4A83"/>
    <w:rsid w:val="002A525E"/>
    <w:rsid w:val="002A60D2"/>
    <w:rsid w:val="002B16C4"/>
    <w:rsid w:val="002B226E"/>
    <w:rsid w:val="002B35D0"/>
    <w:rsid w:val="002B489F"/>
    <w:rsid w:val="002B55D2"/>
    <w:rsid w:val="002B58B3"/>
    <w:rsid w:val="002C107F"/>
    <w:rsid w:val="002C2A10"/>
    <w:rsid w:val="002C4058"/>
    <w:rsid w:val="002C49AC"/>
    <w:rsid w:val="002D12D3"/>
    <w:rsid w:val="002D148C"/>
    <w:rsid w:val="002D28DB"/>
    <w:rsid w:val="002D4B20"/>
    <w:rsid w:val="002D556F"/>
    <w:rsid w:val="002D5BEF"/>
    <w:rsid w:val="002D5C4A"/>
    <w:rsid w:val="002E0C17"/>
    <w:rsid w:val="002E1065"/>
    <w:rsid w:val="002E1658"/>
    <w:rsid w:val="002E237D"/>
    <w:rsid w:val="002E348D"/>
    <w:rsid w:val="002E4F9A"/>
    <w:rsid w:val="002E5742"/>
    <w:rsid w:val="002E6F17"/>
    <w:rsid w:val="002E7A82"/>
    <w:rsid w:val="002F0342"/>
    <w:rsid w:val="002F09EF"/>
    <w:rsid w:val="002F23E4"/>
    <w:rsid w:val="002F2F5F"/>
    <w:rsid w:val="0030258B"/>
    <w:rsid w:val="00302F92"/>
    <w:rsid w:val="0030376D"/>
    <w:rsid w:val="00305C6E"/>
    <w:rsid w:val="003109C6"/>
    <w:rsid w:val="00310DF6"/>
    <w:rsid w:val="00313082"/>
    <w:rsid w:val="003150B4"/>
    <w:rsid w:val="00315FCC"/>
    <w:rsid w:val="0031774F"/>
    <w:rsid w:val="00321AB3"/>
    <w:rsid w:val="003250EA"/>
    <w:rsid w:val="003261AE"/>
    <w:rsid w:val="00326BF6"/>
    <w:rsid w:val="0032764C"/>
    <w:rsid w:val="00327C05"/>
    <w:rsid w:val="00330FA8"/>
    <w:rsid w:val="003329B1"/>
    <w:rsid w:val="0033337F"/>
    <w:rsid w:val="003354D0"/>
    <w:rsid w:val="003355EA"/>
    <w:rsid w:val="003366BD"/>
    <w:rsid w:val="00336C6F"/>
    <w:rsid w:val="00337A70"/>
    <w:rsid w:val="00341BBD"/>
    <w:rsid w:val="003437B5"/>
    <w:rsid w:val="00344354"/>
    <w:rsid w:val="00345845"/>
    <w:rsid w:val="00345FF6"/>
    <w:rsid w:val="00347545"/>
    <w:rsid w:val="003500CC"/>
    <w:rsid w:val="00353E16"/>
    <w:rsid w:val="00361751"/>
    <w:rsid w:val="003618A3"/>
    <w:rsid w:val="003651B4"/>
    <w:rsid w:val="0036662F"/>
    <w:rsid w:val="00366741"/>
    <w:rsid w:val="003744DF"/>
    <w:rsid w:val="00375ACC"/>
    <w:rsid w:val="00380954"/>
    <w:rsid w:val="00382E2D"/>
    <w:rsid w:val="00386E7D"/>
    <w:rsid w:val="0038797A"/>
    <w:rsid w:val="00393F90"/>
    <w:rsid w:val="0039623A"/>
    <w:rsid w:val="00396CF9"/>
    <w:rsid w:val="003A10FF"/>
    <w:rsid w:val="003A19CB"/>
    <w:rsid w:val="003A1B06"/>
    <w:rsid w:val="003A262F"/>
    <w:rsid w:val="003A2A11"/>
    <w:rsid w:val="003A3D6D"/>
    <w:rsid w:val="003A517D"/>
    <w:rsid w:val="003A5E2E"/>
    <w:rsid w:val="003A7488"/>
    <w:rsid w:val="003B127D"/>
    <w:rsid w:val="003B2083"/>
    <w:rsid w:val="003B31BC"/>
    <w:rsid w:val="003B3E23"/>
    <w:rsid w:val="003B3ED1"/>
    <w:rsid w:val="003B41B6"/>
    <w:rsid w:val="003B629D"/>
    <w:rsid w:val="003B658A"/>
    <w:rsid w:val="003B7463"/>
    <w:rsid w:val="003B7B1F"/>
    <w:rsid w:val="003C2DA6"/>
    <w:rsid w:val="003D200C"/>
    <w:rsid w:val="003D258D"/>
    <w:rsid w:val="003D41C4"/>
    <w:rsid w:val="003D4FD9"/>
    <w:rsid w:val="003D5B7C"/>
    <w:rsid w:val="003D7548"/>
    <w:rsid w:val="003E0815"/>
    <w:rsid w:val="003E0FDF"/>
    <w:rsid w:val="003E22D1"/>
    <w:rsid w:val="003E29B5"/>
    <w:rsid w:val="003E75A1"/>
    <w:rsid w:val="003E762D"/>
    <w:rsid w:val="003F32F3"/>
    <w:rsid w:val="003F4F5E"/>
    <w:rsid w:val="003F5402"/>
    <w:rsid w:val="003F6A3F"/>
    <w:rsid w:val="003F706B"/>
    <w:rsid w:val="003F73DE"/>
    <w:rsid w:val="003F77AF"/>
    <w:rsid w:val="003F7C98"/>
    <w:rsid w:val="00400433"/>
    <w:rsid w:val="00401B7C"/>
    <w:rsid w:val="00401F1C"/>
    <w:rsid w:val="00403B29"/>
    <w:rsid w:val="004040B9"/>
    <w:rsid w:val="0040505E"/>
    <w:rsid w:val="00407D6F"/>
    <w:rsid w:val="00411A16"/>
    <w:rsid w:val="004123C1"/>
    <w:rsid w:val="00413A43"/>
    <w:rsid w:val="00415BC9"/>
    <w:rsid w:val="00416A59"/>
    <w:rsid w:val="004204BD"/>
    <w:rsid w:val="00420C94"/>
    <w:rsid w:val="00420EA6"/>
    <w:rsid w:val="0042328C"/>
    <w:rsid w:val="00424867"/>
    <w:rsid w:val="00424C3E"/>
    <w:rsid w:val="00433FE9"/>
    <w:rsid w:val="004356B8"/>
    <w:rsid w:val="0043581C"/>
    <w:rsid w:val="00435879"/>
    <w:rsid w:val="004359B7"/>
    <w:rsid w:val="00440E38"/>
    <w:rsid w:val="0044421D"/>
    <w:rsid w:val="00447B7B"/>
    <w:rsid w:val="0045270A"/>
    <w:rsid w:val="00452A3C"/>
    <w:rsid w:val="00452B36"/>
    <w:rsid w:val="004565FD"/>
    <w:rsid w:val="00460BDE"/>
    <w:rsid w:val="00461A75"/>
    <w:rsid w:val="00461C65"/>
    <w:rsid w:val="00462CA5"/>
    <w:rsid w:val="00462D3B"/>
    <w:rsid w:val="004653B3"/>
    <w:rsid w:val="00467FC9"/>
    <w:rsid w:val="00472203"/>
    <w:rsid w:val="00472492"/>
    <w:rsid w:val="004735A6"/>
    <w:rsid w:val="0047372C"/>
    <w:rsid w:val="00473C3E"/>
    <w:rsid w:val="00474A76"/>
    <w:rsid w:val="00480C84"/>
    <w:rsid w:val="00481C9A"/>
    <w:rsid w:val="004854F6"/>
    <w:rsid w:val="00485D98"/>
    <w:rsid w:val="004872F6"/>
    <w:rsid w:val="00490BAD"/>
    <w:rsid w:val="00490D03"/>
    <w:rsid w:val="00491018"/>
    <w:rsid w:val="0049271B"/>
    <w:rsid w:val="00493DC0"/>
    <w:rsid w:val="004972D1"/>
    <w:rsid w:val="004A1453"/>
    <w:rsid w:val="004A3089"/>
    <w:rsid w:val="004A3553"/>
    <w:rsid w:val="004A7F0B"/>
    <w:rsid w:val="004B393A"/>
    <w:rsid w:val="004B666A"/>
    <w:rsid w:val="004B6E4A"/>
    <w:rsid w:val="004B746E"/>
    <w:rsid w:val="004B79B8"/>
    <w:rsid w:val="004B7C5E"/>
    <w:rsid w:val="004C17FB"/>
    <w:rsid w:val="004C2376"/>
    <w:rsid w:val="004C289D"/>
    <w:rsid w:val="004C34A7"/>
    <w:rsid w:val="004C4BB2"/>
    <w:rsid w:val="004C4E9E"/>
    <w:rsid w:val="004D0AC0"/>
    <w:rsid w:val="004D140B"/>
    <w:rsid w:val="004D176C"/>
    <w:rsid w:val="004D2082"/>
    <w:rsid w:val="004D325A"/>
    <w:rsid w:val="004D349B"/>
    <w:rsid w:val="004D65A9"/>
    <w:rsid w:val="004D7398"/>
    <w:rsid w:val="004D7DF6"/>
    <w:rsid w:val="004E02CC"/>
    <w:rsid w:val="004E1814"/>
    <w:rsid w:val="004E1D99"/>
    <w:rsid w:val="004E2B71"/>
    <w:rsid w:val="004E57EB"/>
    <w:rsid w:val="004E5A8B"/>
    <w:rsid w:val="004E615D"/>
    <w:rsid w:val="004E64AC"/>
    <w:rsid w:val="004F05D3"/>
    <w:rsid w:val="004F0734"/>
    <w:rsid w:val="004F16E7"/>
    <w:rsid w:val="004F1E5B"/>
    <w:rsid w:val="004F1F32"/>
    <w:rsid w:val="004F33FB"/>
    <w:rsid w:val="004F5071"/>
    <w:rsid w:val="004F747B"/>
    <w:rsid w:val="004F7E36"/>
    <w:rsid w:val="00500B8D"/>
    <w:rsid w:val="00503896"/>
    <w:rsid w:val="005122C6"/>
    <w:rsid w:val="005153B4"/>
    <w:rsid w:val="00515A85"/>
    <w:rsid w:val="0051719C"/>
    <w:rsid w:val="00517C09"/>
    <w:rsid w:val="005216B7"/>
    <w:rsid w:val="00523719"/>
    <w:rsid w:val="00525224"/>
    <w:rsid w:val="005332CA"/>
    <w:rsid w:val="00533A06"/>
    <w:rsid w:val="00536ED0"/>
    <w:rsid w:val="0054090A"/>
    <w:rsid w:val="00540A8A"/>
    <w:rsid w:val="00542413"/>
    <w:rsid w:val="00542D94"/>
    <w:rsid w:val="00543138"/>
    <w:rsid w:val="0054333B"/>
    <w:rsid w:val="0054344F"/>
    <w:rsid w:val="00543B7D"/>
    <w:rsid w:val="005459D4"/>
    <w:rsid w:val="0054657E"/>
    <w:rsid w:val="00547172"/>
    <w:rsid w:val="00551402"/>
    <w:rsid w:val="00551986"/>
    <w:rsid w:val="00551E40"/>
    <w:rsid w:val="00556B49"/>
    <w:rsid w:val="00561AB6"/>
    <w:rsid w:val="00561E73"/>
    <w:rsid w:val="005622AF"/>
    <w:rsid w:val="00564174"/>
    <w:rsid w:val="00570896"/>
    <w:rsid w:val="00570CE6"/>
    <w:rsid w:val="005723C2"/>
    <w:rsid w:val="00574F68"/>
    <w:rsid w:val="00575B7E"/>
    <w:rsid w:val="00576082"/>
    <w:rsid w:val="0057697B"/>
    <w:rsid w:val="00576D1D"/>
    <w:rsid w:val="00576DF7"/>
    <w:rsid w:val="00580365"/>
    <w:rsid w:val="005805D9"/>
    <w:rsid w:val="00580D94"/>
    <w:rsid w:val="005839BC"/>
    <w:rsid w:val="0058612F"/>
    <w:rsid w:val="005A029B"/>
    <w:rsid w:val="005A27B6"/>
    <w:rsid w:val="005A3DA1"/>
    <w:rsid w:val="005A4322"/>
    <w:rsid w:val="005A4C87"/>
    <w:rsid w:val="005A4EFE"/>
    <w:rsid w:val="005B1831"/>
    <w:rsid w:val="005B1B94"/>
    <w:rsid w:val="005B1BD5"/>
    <w:rsid w:val="005B1F1C"/>
    <w:rsid w:val="005B2167"/>
    <w:rsid w:val="005B361D"/>
    <w:rsid w:val="005B4446"/>
    <w:rsid w:val="005B6018"/>
    <w:rsid w:val="005C01E4"/>
    <w:rsid w:val="005C0D81"/>
    <w:rsid w:val="005C132D"/>
    <w:rsid w:val="005C1DC5"/>
    <w:rsid w:val="005C30A5"/>
    <w:rsid w:val="005C3D39"/>
    <w:rsid w:val="005C5550"/>
    <w:rsid w:val="005C7EFA"/>
    <w:rsid w:val="005D1AA7"/>
    <w:rsid w:val="005D3EDE"/>
    <w:rsid w:val="005D6C64"/>
    <w:rsid w:val="005E1D8D"/>
    <w:rsid w:val="005E3196"/>
    <w:rsid w:val="005E5767"/>
    <w:rsid w:val="005E64A2"/>
    <w:rsid w:val="005E6631"/>
    <w:rsid w:val="005F04E5"/>
    <w:rsid w:val="005F3867"/>
    <w:rsid w:val="005F78A8"/>
    <w:rsid w:val="00607200"/>
    <w:rsid w:val="0060753F"/>
    <w:rsid w:val="00607B11"/>
    <w:rsid w:val="006112E9"/>
    <w:rsid w:val="006122D0"/>
    <w:rsid w:val="0061351B"/>
    <w:rsid w:val="006142D4"/>
    <w:rsid w:val="00614BC1"/>
    <w:rsid w:val="0061604C"/>
    <w:rsid w:val="00617D22"/>
    <w:rsid w:val="00621400"/>
    <w:rsid w:val="00623B1D"/>
    <w:rsid w:val="006242BE"/>
    <w:rsid w:val="00624F90"/>
    <w:rsid w:val="006258B0"/>
    <w:rsid w:val="00630666"/>
    <w:rsid w:val="00631F76"/>
    <w:rsid w:val="00633F2E"/>
    <w:rsid w:val="00634675"/>
    <w:rsid w:val="00635BC9"/>
    <w:rsid w:val="006379D9"/>
    <w:rsid w:val="0065016B"/>
    <w:rsid w:val="00652462"/>
    <w:rsid w:val="006531A1"/>
    <w:rsid w:val="0065533A"/>
    <w:rsid w:val="00655F11"/>
    <w:rsid w:val="00661764"/>
    <w:rsid w:val="00661B2E"/>
    <w:rsid w:val="0066603E"/>
    <w:rsid w:val="006679CB"/>
    <w:rsid w:val="00672026"/>
    <w:rsid w:val="00672FC3"/>
    <w:rsid w:val="006739BE"/>
    <w:rsid w:val="00673D93"/>
    <w:rsid w:val="00673EDC"/>
    <w:rsid w:val="006765AC"/>
    <w:rsid w:val="00676C7F"/>
    <w:rsid w:val="00680545"/>
    <w:rsid w:val="006810DB"/>
    <w:rsid w:val="0068505B"/>
    <w:rsid w:val="00687EED"/>
    <w:rsid w:val="00691118"/>
    <w:rsid w:val="00691B96"/>
    <w:rsid w:val="00692D7C"/>
    <w:rsid w:val="006978B2"/>
    <w:rsid w:val="006A09F2"/>
    <w:rsid w:val="006A232F"/>
    <w:rsid w:val="006A48C3"/>
    <w:rsid w:val="006A4C59"/>
    <w:rsid w:val="006A6F39"/>
    <w:rsid w:val="006B15AB"/>
    <w:rsid w:val="006B2BD8"/>
    <w:rsid w:val="006B4B26"/>
    <w:rsid w:val="006B5866"/>
    <w:rsid w:val="006B6569"/>
    <w:rsid w:val="006B740E"/>
    <w:rsid w:val="006B77D6"/>
    <w:rsid w:val="006B7A6E"/>
    <w:rsid w:val="006C4F57"/>
    <w:rsid w:val="006D0F35"/>
    <w:rsid w:val="006D1327"/>
    <w:rsid w:val="006D2084"/>
    <w:rsid w:val="006D21C2"/>
    <w:rsid w:val="006D5638"/>
    <w:rsid w:val="006D5C60"/>
    <w:rsid w:val="006D5FF4"/>
    <w:rsid w:val="006D6063"/>
    <w:rsid w:val="006D721B"/>
    <w:rsid w:val="006D7237"/>
    <w:rsid w:val="006D7263"/>
    <w:rsid w:val="006D772F"/>
    <w:rsid w:val="006D783A"/>
    <w:rsid w:val="006E0042"/>
    <w:rsid w:val="006E0716"/>
    <w:rsid w:val="006E12F3"/>
    <w:rsid w:val="006E1953"/>
    <w:rsid w:val="006E263D"/>
    <w:rsid w:val="006E5957"/>
    <w:rsid w:val="006E6C13"/>
    <w:rsid w:val="006F066F"/>
    <w:rsid w:val="006F4F20"/>
    <w:rsid w:val="006F5FF4"/>
    <w:rsid w:val="006F61FA"/>
    <w:rsid w:val="006F6FCE"/>
    <w:rsid w:val="006F77A2"/>
    <w:rsid w:val="00704596"/>
    <w:rsid w:val="00705B17"/>
    <w:rsid w:val="007068DD"/>
    <w:rsid w:val="00706999"/>
    <w:rsid w:val="0070789E"/>
    <w:rsid w:val="00707B1A"/>
    <w:rsid w:val="00710BF9"/>
    <w:rsid w:val="00714C07"/>
    <w:rsid w:val="00714DB9"/>
    <w:rsid w:val="007158B6"/>
    <w:rsid w:val="0071794C"/>
    <w:rsid w:val="007202BF"/>
    <w:rsid w:val="007244B7"/>
    <w:rsid w:val="00727B0F"/>
    <w:rsid w:val="007313E4"/>
    <w:rsid w:val="0073145E"/>
    <w:rsid w:val="007315D4"/>
    <w:rsid w:val="007316ED"/>
    <w:rsid w:val="00732CFE"/>
    <w:rsid w:val="00732FA9"/>
    <w:rsid w:val="0073367C"/>
    <w:rsid w:val="00736D9D"/>
    <w:rsid w:val="00740B90"/>
    <w:rsid w:val="00741503"/>
    <w:rsid w:val="00741994"/>
    <w:rsid w:val="00742B2E"/>
    <w:rsid w:val="00755225"/>
    <w:rsid w:val="0075556B"/>
    <w:rsid w:val="00760077"/>
    <w:rsid w:val="00760564"/>
    <w:rsid w:val="00760B1A"/>
    <w:rsid w:val="00764B1D"/>
    <w:rsid w:val="00766170"/>
    <w:rsid w:val="00770038"/>
    <w:rsid w:val="00773FDB"/>
    <w:rsid w:val="00775011"/>
    <w:rsid w:val="0077513F"/>
    <w:rsid w:val="00780564"/>
    <w:rsid w:val="00780FD7"/>
    <w:rsid w:val="007834C4"/>
    <w:rsid w:val="00785144"/>
    <w:rsid w:val="0078595C"/>
    <w:rsid w:val="007876A5"/>
    <w:rsid w:val="007908B5"/>
    <w:rsid w:val="007934B9"/>
    <w:rsid w:val="007938C6"/>
    <w:rsid w:val="00795721"/>
    <w:rsid w:val="00797300"/>
    <w:rsid w:val="007A005E"/>
    <w:rsid w:val="007A0D3B"/>
    <w:rsid w:val="007A29DE"/>
    <w:rsid w:val="007A3436"/>
    <w:rsid w:val="007A3DC9"/>
    <w:rsid w:val="007A4616"/>
    <w:rsid w:val="007A5CF9"/>
    <w:rsid w:val="007A615B"/>
    <w:rsid w:val="007B3BCA"/>
    <w:rsid w:val="007B3C66"/>
    <w:rsid w:val="007B4FFC"/>
    <w:rsid w:val="007C03B4"/>
    <w:rsid w:val="007C07BB"/>
    <w:rsid w:val="007C1745"/>
    <w:rsid w:val="007C2231"/>
    <w:rsid w:val="007C296F"/>
    <w:rsid w:val="007C4643"/>
    <w:rsid w:val="007C71B1"/>
    <w:rsid w:val="007D2828"/>
    <w:rsid w:val="007D309A"/>
    <w:rsid w:val="007D38EC"/>
    <w:rsid w:val="007D4127"/>
    <w:rsid w:val="007D6DD6"/>
    <w:rsid w:val="007E428A"/>
    <w:rsid w:val="007E4290"/>
    <w:rsid w:val="007E490E"/>
    <w:rsid w:val="007E6A01"/>
    <w:rsid w:val="007E72DF"/>
    <w:rsid w:val="007E7F95"/>
    <w:rsid w:val="007F2B1E"/>
    <w:rsid w:val="007F6FF3"/>
    <w:rsid w:val="00801147"/>
    <w:rsid w:val="008023B4"/>
    <w:rsid w:val="00802BF6"/>
    <w:rsid w:val="00803B48"/>
    <w:rsid w:val="0080563F"/>
    <w:rsid w:val="00805F94"/>
    <w:rsid w:val="0080729B"/>
    <w:rsid w:val="00807418"/>
    <w:rsid w:val="00807542"/>
    <w:rsid w:val="0081194E"/>
    <w:rsid w:val="00813A41"/>
    <w:rsid w:val="00813F92"/>
    <w:rsid w:val="008162DB"/>
    <w:rsid w:val="008177AB"/>
    <w:rsid w:val="008225EA"/>
    <w:rsid w:val="00822861"/>
    <w:rsid w:val="00825DB4"/>
    <w:rsid w:val="00826543"/>
    <w:rsid w:val="008273E8"/>
    <w:rsid w:val="008276E5"/>
    <w:rsid w:val="00827994"/>
    <w:rsid w:val="008313D0"/>
    <w:rsid w:val="0083199F"/>
    <w:rsid w:val="00834322"/>
    <w:rsid w:val="00834D18"/>
    <w:rsid w:val="0083661E"/>
    <w:rsid w:val="00836EBC"/>
    <w:rsid w:val="00837070"/>
    <w:rsid w:val="00840515"/>
    <w:rsid w:val="00840D9C"/>
    <w:rsid w:val="00840F0C"/>
    <w:rsid w:val="008423DA"/>
    <w:rsid w:val="00842B9B"/>
    <w:rsid w:val="0084341E"/>
    <w:rsid w:val="00844A04"/>
    <w:rsid w:val="008511BB"/>
    <w:rsid w:val="008541A9"/>
    <w:rsid w:val="00855EBB"/>
    <w:rsid w:val="0085765C"/>
    <w:rsid w:val="00862BFA"/>
    <w:rsid w:val="00862C8A"/>
    <w:rsid w:val="008636AC"/>
    <w:rsid w:val="008639E8"/>
    <w:rsid w:val="00864BA9"/>
    <w:rsid w:val="00866180"/>
    <w:rsid w:val="00866B03"/>
    <w:rsid w:val="00870EA5"/>
    <w:rsid w:val="00871FA3"/>
    <w:rsid w:val="008730BE"/>
    <w:rsid w:val="0087541C"/>
    <w:rsid w:val="00876105"/>
    <w:rsid w:val="00876707"/>
    <w:rsid w:val="00876963"/>
    <w:rsid w:val="00877098"/>
    <w:rsid w:val="00884B28"/>
    <w:rsid w:val="00886956"/>
    <w:rsid w:val="00886D27"/>
    <w:rsid w:val="0089355E"/>
    <w:rsid w:val="00895BA1"/>
    <w:rsid w:val="00896952"/>
    <w:rsid w:val="008A0BB1"/>
    <w:rsid w:val="008A1877"/>
    <w:rsid w:val="008A6751"/>
    <w:rsid w:val="008A742B"/>
    <w:rsid w:val="008A7584"/>
    <w:rsid w:val="008B1E61"/>
    <w:rsid w:val="008B51B3"/>
    <w:rsid w:val="008B532F"/>
    <w:rsid w:val="008B7E49"/>
    <w:rsid w:val="008C11BB"/>
    <w:rsid w:val="008C2A91"/>
    <w:rsid w:val="008C6E02"/>
    <w:rsid w:val="008C7152"/>
    <w:rsid w:val="008C79D3"/>
    <w:rsid w:val="008D2307"/>
    <w:rsid w:val="008D429D"/>
    <w:rsid w:val="008D575A"/>
    <w:rsid w:val="008D5BD9"/>
    <w:rsid w:val="008D6D72"/>
    <w:rsid w:val="008D71BA"/>
    <w:rsid w:val="008E1C3A"/>
    <w:rsid w:val="008E1D4C"/>
    <w:rsid w:val="008E797F"/>
    <w:rsid w:val="008F1048"/>
    <w:rsid w:val="008F1825"/>
    <w:rsid w:val="008F3499"/>
    <w:rsid w:val="008F35C2"/>
    <w:rsid w:val="008F6183"/>
    <w:rsid w:val="008F7DA6"/>
    <w:rsid w:val="008F7FFE"/>
    <w:rsid w:val="00900245"/>
    <w:rsid w:val="00900BB5"/>
    <w:rsid w:val="009041F1"/>
    <w:rsid w:val="00904F66"/>
    <w:rsid w:val="00905A85"/>
    <w:rsid w:val="00907177"/>
    <w:rsid w:val="00910711"/>
    <w:rsid w:val="00912F39"/>
    <w:rsid w:val="0091535D"/>
    <w:rsid w:val="00915B8E"/>
    <w:rsid w:val="00916374"/>
    <w:rsid w:val="00916AE0"/>
    <w:rsid w:val="0092166C"/>
    <w:rsid w:val="009266E8"/>
    <w:rsid w:val="009272EA"/>
    <w:rsid w:val="00934523"/>
    <w:rsid w:val="009378D9"/>
    <w:rsid w:val="00937C23"/>
    <w:rsid w:val="0094418B"/>
    <w:rsid w:val="009455DA"/>
    <w:rsid w:val="009456D2"/>
    <w:rsid w:val="0094652F"/>
    <w:rsid w:val="00947B3D"/>
    <w:rsid w:val="00952A44"/>
    <w:rsid w:val="0095317B"/>
    <w:rsid w:val="0095484C"/>
    <w:rsid w:val="009562E2"/>
    <w:rsid w:val="00957B48"/>
    <w:rsid w:val="00957F37"/>
    <w:rsid w:val="00960544"/>
    <w:rsid w:val="00961230"/>
    <w:rsid w:val="00963A99"/>
    <w:rsid w:val="009655E2"/>
    <w:rsid w:val="009668A7"/>
    <w:rsid w:val="00967379"/>
    <w:rsid w:val="0097041C"/>
    <w:rsid w:val="00971FEE"/>
    <w:rsid w:val="00973E31"/>
    <w:rsid w:val="0097527B"/>
    <w:rsid w:val="009807EA"/>
    <w:rsid w:val="00982098"/>
    <w:rsid w:val="0099006F"/>
    <w:rsid w:val="0099091E"/>
    <w:rsid w:val="00992C6D"/>
    <w:rsid w:val="00992DDE"/>
    <w:rsid w:val="00992FAC"/>
    <w:rsid w:val="009943E6"/>
    <w:rsid w:val="009956B9"/>
    <w:rsid w:val="00995D75"/>
    <w:rsid w:val="009A0EEF"/>
    <w:rsid w:val="009A117E"/>
    <w:rsid w:val="009A4625"/>
    <w:rsid w:val="009A5850"/>
    <w:rsid w:val="009A6705"/>
    <w:rsid w:val="009A7675"/>
    <w:rsid w:val="009B0406"/>
    <w:rsid w:val="009B359C"/>
    <w:rsid w:val="009B3A98"/>
    <w:rsid w:val="009B3EC5"/>
    <w:rsid w:val="009B4697"/>
    <w:rsid w:val="009B53BC"/>
    <w:rsid w:val="009B55E7"/>
    <w:rsid w:val="009B5F15"/>
    <w:rsid w:val="009C0800"/>
    <w:rsid w:val="009C1673"/>
    <w:rsid w:val="009C26B3"/>
    <w:rsid w:val="009C3C9E"/>
    <w:rsid w:val="009C5A26"/>
    <w:rsid w:val="009C6897"/>
    <w:rsid w:val="009C6EBD"/>
    <w:rsid w:val="009C7901"/>
    <w:rsid w:val="009C7E59"/>
    <w:rsid w:val="009D2705"/>
    <w:rsid w:val="009D2F89"/>
    <w:rsid w:val="009D3381"/>
    <w:rsid w:val="009D3884"/>
    <w:rsid w:val="009D5591"/>
    <w:rsid w:val="009D5B8F"/>
    <w:rsid w:val="009D5E52"/>
    <w:rsid w:val="009D5EAE"/>
    <w:rsid w:val="009E3591"/>
    <w:rsid w:val="009E382C"/>
    <w:rsid w:val="009E4F0C"/>
    <w:rsid w:val="009E7E4B"/>
    <w:rsid w:val="009F0934"/>
    <w:rsid w:val="009F177A"/>
    <w:rsid w:val="009F251C"/>
    <w:rsid w:val="009F2972"/>
    <w:rsid w:val="009F5868"/>
    <w:rsid w:val="009F6ADB"/>
    <w:rsid w:val="009F6F9A"/>
    <w:rsid w:val="00A00682"/>
    <w:rsid w:val="00A02204"/>
    <w:rsid w:val="00A03054"/>
    <w:rsid w:val="00A05258"/>
    <w:rsid w:val="00A0531D"/>
    <w:rsid w:val="00A05E9D"/>
    <w:rsid w:val="00A07B37"/>
    <w:rsid w:val="00A11428"/>
    <w:rsid w:val="00A12302"/>
    <w:rsid w:val="00A14503"/>
    <w:rsid w:val="00A14523"/>
    <w:rsid w:val="00A16A8D"/>
    <w:rsid w:val="00A209D8"/>
    <w:rsid w:val="00A22544"/>
    <w:rsid w:val="00A23B58"/>
    <w:rsid w:val="00A31A86"/>
    <w:rsid w:val="00A325D5"/>
    <w:rsid w:val="00A32798"/>
    <w:rsid w:val="00A3406A"/>
    <w:rsid w:val="00A346C4"/>
    <w:rsid w:val="00A34B60"/>
    <w:rsid w:val="00A372C0"/>
    <w:rsid w:val="00A40F2B"/>
    <w:rsid w:val="00A43063"/>
    <w:rsid w:val="00A4376E"/>
    <w:rsid w:val="00A438CB"/>
    <w:rsid w:val="00A4417B"/>
    <w:rsid w:val="00A502A7"/>
    <w:rsid w:val="00A5134A"/>
    <w:rsid w:val="00A51B08"/>
    <w:rsid w:val="00A51FA1"/>
    <w:rsid w:val="00A5255F"/>
    <w:rsid w:val="00A54207"/>
    <w:rsid w:val="00A569E2"/>
    <w:rsid w:val="00A577D9"/>
    <w:rsid w:val="00A604FD"/>
    <w:rsid w:val="00A639ED"/>
    <w:rsid w:val="00A655BB"/>
    <w:rsid w:val="00A66585"/>
    <w:rsid w:val="00A71EFB"/>
    <w:rsid w:val="00A731B5"/>
    <w:rsid w:val="00A76711"/>
    <w:rsid w:val="00A82020"/>
    <w:rsid w:val="00A829D3"/>
    <w:rsid w:val="00A82DCC"/>
    <w:rsid w:val="00A83D5B"/>
    <w:rsid w:val="00A85BEF"/>
    <w:rsid w:val="00A876A4"/>
    <w:rsid w:val="00A90142"/>
    <w:rsid w:val="00A902E6"/>
    <w:rsid w:val="00A92274"/>
    <w:rsid w:val="00A9635F"/>
    <w:rsid w:val="00A96BA3"/>
    <w:rsid w:val="00AA1204"/>
    <w:rsid w:val="00AA476E"/>
    <w:rsid w:val="00AA5122"/>
    <w:rsid w:val="00AA679E"/>
    <w:rsid w:val="00AA6938"/>
    <w:rsid w:val="00AA6D8E"/>
    <w:rsid w:val="00AA72D9"/>
    <w:rsid w:val="00AA78E8"/>
    <w:rsid w:val="00AB0751"/>
    <w:rsid w:val="00AB1C4C"/>
    <w:rsid w:val="00AB5E98"/>
    <w:rsid w:val="00AB69B2"/>
    <w:rsid w:val="00AB7600"/>
    <w:rsid w:val="00AB7D21"/>
    <w:rsid w:val="00AC0257"/>
    <w:rsid w:val="00AC27B3"/>
    <w:rsid w:val="00AC2827"/>
    <w:rsid w:val="00AC31AB"/>
    <w:rsid w:val="00AC393F"/>
    <w:rsid w:val="00AC3A9F"/>
    <w:rsid w:val="00AC3ADD"/>
    <w:rsid w:val="00AC499C"/>
    <w:rsid w:val="00AC4D2A"/>
    <w:rsid w:val="00AC5541"/>
    <w:rsid w:val="00AC5846"/>
    <w:rsid w:val="00AC65E3"/>
    <w:rsid w:val="00AC6ADF"/>
    <w:rsid w:val="00AD0566"/>
    <w:rsid w:val="00AD2280"/>
    <w:rsid w:val="00AD33A9"/>
    <w:rsid w:val="00AE2107"/>
    <w:rsid w:val="00AE2D2B"/>
    <w:rsid w:val="00AE7422"/>
    <w:rsid w:val="00AF00E0"/>
    <w:rsid w:val="00AF07AA"/>
    <w:rsid w:val="00AF36DF"/>
    <w:rsid w:val="00AF49E2"/>
    <w:rsid w:val="00AF6A8C"/>
    <w:rsid w:val="00B066FB"/>
    <w:rsid w:val="00B06E8E"/>
    <w:rsid w:val="00B07300"/>
    <w:rsid w:val="00B07A4F"/>
    <w:rsid w:val="00B10CD1"/>
    <w:rsid w:val="00B12307"/>
    <w:rsid w:val="00B132D5"/>
    <w:rsid w:val="00B14BFE"/>
    <w:rsid w:val="00B15BBD"/>
    <w:rsid w:val="00B17906"/>
    <w:rsid w:val="00B20620"/>
    <w:rsid w:val="00B224D2"/>
    <w:rsid w:val="00B22711"/>
    <w:rsid w:val="00B2417F"/>
    <w:rsid w:val="00B2692E"/>
    <w:rsid w:val="00B26DFE"/>
    <w:rsid w:val="00B30E3F"/>
    <w:rsid w:val="00B33006"/>
    <w:rsid w:val="00B33346"/>
    <w:rsid w:val="00B336DE"/>
    <w:rsid w:val="00B34878"/>
    <w:rsid w:val="00B3539E"/>
    <w:rsid w:val="00B40038"/>
    <w:rsid w:val="00B4296C"/>
    <w:rsid w:val="00B43C66"/>
    <w:rsid w:val="00B442B9"/>
    <w:rsid w:val="00B45009"/>
    <w:rsid w:val="00B45495"/>
    <w:rsid w:val="00B460D1"/>
    <w:rsid w:val="00B46F72"/>
    <w:rsid w:val="00B477F7"/>
    <w:rsid w:val="00B47D32"/>
    <w:rsid w:val="00B50B70"/>
    <w:rsid w:val="00B52E1D"/>
    <w:rsid w:val="00B56B5F"/>
    <w:rsid w:val="00B56C6C"/>
    <w:rsid w:val="00B60927"/>
    <w:rsid w:val="00B63620"/>
    <w:rsid w:val="00B64BF6"/>
    <w:rsid w:val="00B65858"/>
    <w:rsid w:val="00B67C61"/>
    <w:rsid w:val="00B71A8C"/>
    <w:rsid w:val="00B7202F"/>
    <w:rsid w:val="00B72E80"/>
    <w:rsid w:val="00B73656"/>
    <w:rsid w:val="00B7785C"/>
    <w:rsid w:val="00B8081A"/>
    <w:rsid w:val="00B81030"/>
    <w:rsid w:val="00B824B8"/>
    <w:rsid w:val="00B83319"/>
    <w:rsid w:val="00B85584"/>
    <w:rsid w:val="00B86F1D"/>
    <w:rsid w:val="00B874B7"/>
    <w:rsid w:val="00B916F5"/>
    <w:rsid w:val="00B91E7F"/>
    <w:rsid w:val="00B943C0"/>
    <w:rsid w:val="00B950E4"/>
    <w:rsid w:val="00B95E27"/>
    <w:rsid w:val="00B964EB"/>
    <w:rsid w:val="00BA1518"/>
    <w:rsid w:val="00BA2043"/>
    <w:rsid w:val="00BA27FD"/>
    <w:rsid w:val="00BA3C20"/>
    <w:rsid w:val="00BA508B"/>
    <w:rsid w:val="00BA583C"/>
    <w:rsid w:val="00BA6912"/>
    <w:rsid w:val="00BB0929"/>
    <w:rsid w:val="00BB1FA9"/>
    <w:rsid w:val="00BB4CA1"/>
    <w:rsid w:val="00BB55FF"/>
    <w:rsid w:val="00BB5776"/>
    <w:rsid w:val="00BC03D4"/>
    <w:rsid w:val="00BC05C8"/>
    <w:rsid w:val="00BC15EA"/>
    <w:rsid w:val="00BC1664"/>
    <w:rsid w:val="00BC202C"/>
    <w:rsid w:val="00BC2175"/>
    <w:rsid w:val="00BC242F"/>
    <w:rsid w:val="00BC6DB7"/>
    <w:rsid w:val="00BD0A42"/>
    <w:rsid w:val="00BD2051"/>
    <w:rsid w:val="00BD29F1"/>
    <w:rsid w:val="00BD3925"/>
    <w:rsid w:val="00BD4DF3"/>
    <w:rsid w:val="00BD7BCE"/>
    <w:rsid w:val="00BE27E1"/>
    <w:rsid w:val="00BE3A51"/>
    <w:rsid w:val="00BE47E0"/>
    <w:rsid w:val="00BE5861"/>
    <w:rsid w:val="00BE61CB"/>
    <w:rsid w:val="00BF068A"/>
    <w:rsid w:val="00BF1237"/>
    <w:rsid w:val="00BF251E"/>
    <w:rsid w:val="00BF3317"/>
    <w:rsid w:val="00BF6AAA"/>
    <w:rsid w:val="00BF7A4C"/>
    <w:rsid w:val="00C01339"/>
    <w:rsid w:val="00C02040"/>
    <w:rsid w:val="00C028BB"/>
    <w:rsid w:val="00C03136"/>
    <w:rsid w:val="00C037FA"/>
    <w:rsid w:val="00C03E36"/>
    <w:rsid w:val="00C05120"/>
    <w:rsid w:val="00C10D67"/>
    <w:rsid w:val="00C11199"/>
    <w:rsid w:val="00C11A30"/>
    <w:rsid w:val="00C13245"/>
    <w:rsid w:val="00C13515"/>
    <w:rsid w:val="00C13BFC"/>
    <w:rsid w:val="00C156DE"/>
    <w:rsid w:val="00C158EE"/>
    <w:rsid w:val="00C15FCE"/>
    <w:rsid w:val="00C17606"/>
    <w:rsid w:val="00C2030A"/>
    <w:rsid w:val="00C22F66"/>
    <w:rsid w:val="00C2514E"/>
    <w:rsid w:val="00C262A0"/>
    <w:rsid w:val="00C3189D"/>
    <w:rsid w:val="00C31CFB"/>
    <w:rsid w:val="00C33028"/>
    <w:rsid w:val="00C34D8E"/>
    <w:rsid w:val="00C36881"/>
    <w:rsid w:val="00C37AA0"/>
    <w:rsid w:val="00C40E74"/>
    <w:rsid w:val="00C42DF5"/>
    <w:rsid w:val="00C44D80"/>
    <w:rsid w:val="00C47384"/>
    <w:rsid w:val="00C53BFB"/>
    <w:rsid w:val="00C55543"/>
    <w:rsid w:val="00C56187"/>
    <w:rsid w:val="00C60AA8"/>
    <w:rsid w:val="00C61648"/>
    <w:rsid w:val="00C61CDD"/>
    <w:rsid w:val="00C64DA8"/>
    <w:rsid w:val="00C672B3"/>
    <w:rsid w:val="00C727AA"/>
    <w:rsid w:val="00C76D8F"/>
    <w:rsid w:val="00C76FE9"/>
    <w:rsid w:val="00C77423"/>
    <w:rsid w:val="00C77D09"/>
    <w:rsid w:val="00C8277A"/>
    <w:rsid w:val="00C82FA7"/>
    <w:rsid w:val="00C83485"/>
    <w:rsid w:val="00C85984"/>
    <w:rsid w:val="00C86EB1"/>
    <w:rsid w:val="00C913BA"/>
    <w:rsid w:val="00C91429"/>
    <w:rsid w:val="00C91DBF"/>
    <w:rsid w:val="00C9301F"/>
    <w:rsid w:val="00C94239"/>
    <w:rsid w:val="00C97192"/>
    <w:rsid w:val="00CA17AA"/>
    <w:rsid w:val="00CA3C16"/>
    <w:rsid w:val="00CA4C1F"/>
    <w:rsid w:val="00CA6628"/>
    <w:rsid w:val="00CA68ED"/>
    <w:rsid w:val="00CA7103"/>
    <w:rsid w:val="00CB2F64"/>
    <w:rsid w:val="00CB45DE"/>
    <w:rsid w:val="00CB4B5C"/>
    <w:rsid w:val="00CB6DD7"/>
    <w:rsid w:val="00CC2C4B"/>
    <w:rsid w:val="00CC36B4"/>
    <w:rsid w:val="00CC6243"/>
    <w:rsid w:val="00CC6365"/>
    <w:rsid w:val="00CC6BDA"/>
    <w:rsid w:val="00CD0BDA"/>
    <w:rsid w:val="00CD287E"/>
    <w:rsid w:val="00CD29D7"/>
    <w:rsid w:val="00CD67C6"/>
    <w:rsid w:val="00CD718B"/>
    <w:rsid w:val="00CE590A"/>
    <w:rsid w:val="00CE5FC2"/>
    <w:rsid w:val="00CE66AA"/>
    <w:rsid w:val="00CE7F7B"/>
    <w:rsid w:val="00CF000B"/>
    <w:rsid w:val="00CF056F"/>
    <w:rsid w:val="00CF0E76"/>
    <w:rsid w:val="00CF5D2F"/>
    <w:rsid w:val="00CF6F01"/>
    <w:rsid w:val="00CF7409"/>
    <w:rsid w:val="00CF7788"/>
    <w:rsid w:val="00CF7D73"/>
    <w:rsid w:val="00D005C8"/>
    <w:rsid w:val="00D03B1B"/>
    <w:rsid w:val="00D04299"/>
    <w:rsid w:val="00D112F1"/>
    <w:rsid w:val="00D12D4D"/>
    <w:rsid w:val="00D1404F"/>
    <w:rsid w:val="00D1618B"/>
    <w:rsid w:val="00D22345"/>
    <w:rsid w:val="00D23B04"/>
    <w:rsid w:val="00D255E7"/>
    <w:rsid w:val="00D26EC9"/>
    <w:rsid w:val="00D27A5E"/>
    <w:rsid w:val="00D31638"/>
    <w:rsid w:val="00D31F15"/>
    <w:rsid w:val="00D33B15"/>
    <w:rsid w:val="00D348A6"/>
    <w:rsid w:val="00D36ABC"/>
    <w:rsid w:val="00D377EE"/>
    <w:rsid w:val="00D413BA"/>
    <w:rsid w:val="00D45A7D"/>
    <w:rsid w:val="00D515F1"/>
    <w:rsid w:val="00D578F6"/>
    <w:rsid w:val="00D57AE1"/>
    <w:rsid w:val="00D60F6C"/>
    <w:rsid w:val="00D612F2"/>
    <w:rsid w:val="00D62FDD"/>
    <w:rsid w:val="00D64DDA"/>
    <w:rsid w:val="00D66D91"/>
    <w:rsid w:val="00D67E2F"/>
    <w:rsid w:val="00D738EA"/>
    <w:rsid w:val="00D75230"/>
    <w:rsid w:val="00D77997"/>
    <w:rsid w:val="00D84E5E"/>
    <w:rsid w:val="00D87389"/>
    <w:rsid w:val="00D8775F"/>
    <w:rsid w:val="00D90B3C"/>
    <w:rsid w:val="00D9178F"/>
    <w:rsid w:val="00D91D38"/>
    <w:rsid w:val="00D93BF0"/>
    <w:rsid w:val="00D94687"/>
    <w:rsid w:val="00D95C40"/>
    <w:rsid w:val="00D964A1"/>
    <w:rsid w:val="00D96EAD"/>
    <w:rsid w:val="00DA03DC"/>
    <w:rsid w:val="00DA42B3"/>
    <w:rsid w:val="00DA4982"/>
    <w:rsid w:val="00DA602C"/>
    <w:rsid w:val="00DB10EA"/>
    <w:rsid w:val="00DB36A9"/>
    <w:rsid w:val="00DB4AA5"/>
    <w:rsid w:val="00DB6B50"/>
    <w:rsid w:val="00DB7391"/>
    <w:rsid w:val="00DB7EDA"/>
    <w:rsid w:val="00DC0408"/>
    <w:rsid w:val="00DC1368"/>
    <w:rsid w:val="00DC2D89"/>
    <w:rsid w:val="00DC5A36"/>
    <w:rsid w:val="00DC6637"/>
    <w:rsid w:val="00DD0C25"/>
    <w:rsid w:val="00DD1E68"/>
    <w:rsid w:val="00DD44C9"/>
    <w:rsid w:val="00DD4FC1"/>
    <w:rsid w:val="00DD6A8F"/>
    <w:rsid w:val="00DE158C"/>
    <w:rsid w:val="00DE1C8A"/>
    <w:rsid w:val="00DE39BA"/>
    <w:rsid w:val="00DE544D"/>
    <w:rsid w:val="00DE570A"/>
    <w:rsid w:val="00DE5A61"/>
    <w:rsid w:val="00DE6BC5"/>
    <w:rsid w:val="00DF03BF"/>
    <w:rsid w:val="00DF279A"/>
    <w:rsid w:val="00DF3905"/>
    <w:rsid w:val="00DF43BA"/>
    <w:rsid w:val="00E02865"/>
    <w:rsid w:val="00E07C70"/>
    <w:rsid w:val="00E1008F"/>
    <w:rsid w:val="00E10DE7"/>
    <w:rsid w:val="00E12473"/>
    <w:rsid w:val="00E13628"/>
    <w:rsid w:val="00E161FD"/>
    <w:rsid w:val="00E16395"/>
    <w:rsid w:val="00E16545"/>
    <w:rsid w:val="00E17ADF"/>
    <w:rsid w:val="00E17D88"/>
    <w:rsid w:val="00E20CE9"/>
    <w:rsid w:val="00E21BA1"/>
    <w:rsid w:val="00E2250E"/>
    <w:rsid w:val="00E2628B"/>
    <w:rsid w:val="00E264B1"/>
    <w:rsid w:val="00E264F3"/>
    <w:rsid w:val="00E272D9"/>
    <w:rsid w:val="00E309C0"/>
    <w:rsid w:val="00E30FBE"/>
    <w:rsid w:val="00E31A4D"/>
    <w:rsid w:val="00E32186"/>
    <w:rsid w:val="00E33692"/>
    <w:rsid w:val="00E33BA3"/>
    <w:rsid w:val="00E33BC6"/>
    <w:rsid w:val="00E33D4F"/>
    <w:rsid w:val="00E3449B"/>
    <w:rsid w:val="00E346E3"/>
    <w:rsid w:val="00E34BED"/>
    <w:rsid w:val="00E3685F"/>
    <w:rsid w:val="00E36BFA"/>
    <w:rsid w:val="00E40241"/>
    <w:rsid w:val="00E41732"/>
    <w:rsid w:val="00E41C2E"/>
    <w:rsid w:val="00E42200"/>
    <w:rsid w:val="00E423A3"/>
    <w:rsid w:val="00E4244D"/>
    <w:rsid w:val="00E44E79"/>
    <w:rsid w:val="00E4615E"/>
    <w:rsid w:val="00E468D6"/>
    <w:rsid w:val="00E508A1"/>
    <w:rsid w:val="00E5217B"/>
    <w:rsid w:val="00E52A4B"/>
    <w:rsid w:val="00E53967"/>
    <w:rsid w:val="00E57891"/>
    <w:rsid w:val="00E60B36"/>
    <w:rsid w:val="00E61CFE"/>
    <w:rsid w:val="00E63DA2"/>
    <w:rsid w:val="00E64059"/>
    <w:rsid w:val="00E64D37"/>
    <w:rsid w:val="00E6576B"/>
    <w:rsid w:val="00E67FD5"/>
    <w:rsid w:val="00E70335"/>
    <w:rsid w:val="00E711B6"/>
    <w:rsid w:val="00E72F6F"/>
    <w:rsid w:val="00E7397E"/>
    <w:rsid w:val="00E75E0D"/>
    <w:rsid w:val="00E77AB7"/>
    <w:rsid w:val="00E81523"/>
    <w:rsid w:val="00E81844"/>
    <w:rsid w:val="00E820AE"/>
    <w:rsid w:val="00E82B74"/>
    <w:rsid w:val="00E8579C"/>
    <w:rsid w:val="00E868C8"/>
    <w:rsid w:val="00E86CD1"/>
    <w:rsid w:val="00E872F3"/>
    <w:rsid w:val="00E904FE"/>
    <w:rsid w:val="00E912A4"/>
    <w:rsid w:val="00E91DC4"/>
    <w:rsid w:val="00E934F8"/>
    <w:rsid w:val="00E9731F"/>
    <w:rsid w:val="00EA2207"/>
    <w:rsid w:val="00EA2E19"/>
    <w:rsid w:val="00EA3B9C"/>
    <w:rsid w:val="00EA4A56"/>
    <w:rsid w:val="00EA647E"/>
    <w:rsid w:val="00EB1964"/>
    <w:rsid w:val="00EB2266"/>
    <w:rsid w:val="00EB28D1"/>
    <w:rsid w:val="00EB37FC"/>
    <w:rsid w:val="00EC14E0"/>
    <w:rsid w:val="00EC2156"/>
    <w:rsid w:val="00EC22C2"/>
    <w:rsid w:val="00EC3F81"/>
    <w:rsid w:val="00EC45FE"/>
    <w:rsid w:val="00EC5B19"/>
    <w:rsid w:val="00ED0245"/>
    <w:rsid w:val="00ED12F9"/>
    <w:rsid w:val="00ED166C"/>
    <w:rsid w:val="00ED2769"/>
    <w:rsid w:val="00ED296C"/>
    <w:rsid w:val="00ED3F04"/>
    <w:rsid w:val="00EE17BF"/>
    <w:rsid w:val="00EE2AD8"/>
    <w:rsid w:val="00EE36A9"/>
    <w:rsid w:val="00EE4507"/>
    <w:rsid w:val="00EE45E9"/>
    <w:rsid w:val="00EE5D10"/>
    <w:rsid w:val="00EE6198"/>
    <w:rsid w:val="00EE663C"/>
    <w:rsid w:val="00EE6C13"/>
    <w:rsid w:val="00EF09DF"/>
    <w:rsid w:val="00EF0C6D"/>
    <w:rsid w:val="00EF281C"/>
    <w:rsid w:val="00EF2EDB"/>
    <w:rsid w:val="00EF2F60"/>
    <w:rsid w:val="00EF6B0B"/>
    <w:rsid w:val="00F00DF1"/>
    <w:rsid w:val="00F02A34"/>
    <w:rsid w:val="00F034B1"/>
    <w:rsid w:val="00F03D26"/>
    <w:rsid w:val="00F03FEA"/>
    <w:rsid w:val="00F0409F"/>
    <w:rsid w:val="00F04512"/>
    <w:rsid w:val="00F04B71"/>
    <w:rsid w:val="00F05C18"/>
    <w:rsid w:val="00F10E84"/>
    <w:rsid w:val="00F121FE"/>
    <w:rsid w:val="00F15467"/>
    <w:rsid w:val="00F16649"/>
    <w:rsid w:val="00F17352"/>
    <w:rsid w:val="00F21DDE"/>
    <w:rsid w:val="00F22B66"/>
    <w:rsid w:val="00F246C1"/>
    <w:rsid w:val="00F248E2"/>
    <w:rsid w:val="00F24F49"/>
    <w:rsid w:val="00F262A2"/>
    <w:rsid w:val="00F31083"/>
    <w:rsid w:val="00F3165A"/>
    <w:rsid w:val="00F32651"/>
    <w:rsid w:val="00F32904"/>
    <w:rsid w:val="00F32BC2"/>
    <w:rsid w:val="00F32FF8"/>
    <w:rsid w:val="00F34DDF"/>
    <w:rsid w:val="00F361BA"/>
    <w:rsid w:val="00F415A9"/>
    <w:rsid w:val="00F4188B"/>
    <w:rsid w:val="00F421AF"/>
    <w:rsid w:val="00F432A4"/>
    <w:rsid w:val="00F44DBC"/>
    <w:rsid w:val="00F47D0E"/>
    <w:rsid w:val="00F50B01"/>
    <w:rsid w:val="00F53515"/>
    <w:rsid w:val="00F55FF4"/>
    <w:rsid w:val="00F60EF1"/>
    <w:rsid w:val="00F632D0"/>
    <w:rsid w:val="00F63BF0"/>
    <w:rsid w:val="00F65D56"/>
    <w:rsid w:val="00F65FF6"/>
    <w:rsid w:val="00F66B97"/>
    <w:rsid w:val="00F74EFD"/>
    <w:rsid w:val="00F74F37"/>
    <w:rsid w:val="00F754A9"/>
    <w:rsid w:val="00F76515"/>
    <w:rsid w:val="00F76A07"/>
    <w:rsid w:val="00F77797"/>
    <w:rsid w:val="00F806B9"/>
    <w:rsid w:val="00F81300"/>
    <w:rsid w:val="00F81719"/>
    <w:rsid w:val="00F82A7D"/>
    <w:rsid w:val="00F83235"/>
    <w:rsid w:val="00F832C1"/>
    <w:rsid w:val="00F84315"/>
    <w:rsid w:val="00F90AF9"/>
    <w:rsid w:val="00F92CFA"/>
    <w:rsid w:val="00F94732"/>
    <w:rsid w:val="00F96341"/>
    <w:rsid w:val="00F971F6"/>
    <w:rsid w:val="00FA007C"/>
    <w:rsid w:val="00FA0A40"/>
    <w:rsid w:val="00FA11FC"/>
    <w:rsid w:val="00FA2A1F"/>
    <w:rsid w:val="00FA6AE3"/>
    <w:rsid w:val="00FA6B50"/>
    <w:rsid w:val="00FA75FB"/>
    <w:rsid w:val="00FB0C76"/>
    <w:rsid w:val="00FB2CBD"/>
    <w:rsid w:val="00FB388E"/>
    <w:rsid w:val="00FB55CE"/>
    <w:rsid w:val="00FB5FB2"/>
    <w:rsid w:val="00FC365C"/>
    <w:rsid w:val="00FC6615"/>
    <w:rsid w:val="00FC68AB"/>
    <w:rsid w:val="00FC7EAA"/>
    <w:rsid w:val="00FD2917"/>
    <w:rsid w:val="00FD387C"/>
    <w:rsid w:val="00FD47AB"/>
    <w:rsid w:val="00FD5B40"/>
    <w:rsid w:val="00FD69F0"/>
    <w:rsid w:val="00FF24AE"/>
    <w:rsid w:val="00FF31E3"/>
    <w:rsid w:val="00FF4C00"/>
    <w:rsid w:val="00FF67E3"/>
    <w:rsid w:val="00FF7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4629F3"/>
  <w15:docId w15:val="{3298BED6-F00A-49AE-8E5C-709C4C54F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ngsana New" w:eastAsiaTheme="minorHAnsi" w:hAnsi="Angsana New" w:cs="Angsana New"/>
        <w:sz w:val="32"/>
        <w:szCs w:val="32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5AA9"/>
    <w:pPr>
      <w:ind w:firstLine="567"/>
      <w:jc w:val="thaiDistribute"/>
    </w:pPr>
    <w:rPr>
      <w:rFonts w:ascii="TH SarabunPSK" w:eastAsia="Cordia New" w:hAnsi="TH SarabunPSK" w:cs="TH SarabunPSK"/>
    </w:rPr>
  </w:style>
  <w:style w:type="paragraph" w:styleId="1">
    <w:name w:val="heading 1"/>
    <w:basedOn w:val="a"/>
    <w:next w:val="a"/>
    <w:link w:val="10"/>
    <w:autoRedefine/>
    <w:uiPriority w:val="9"/>
    <w:qFormat/>
    <w:rsid w:val="00C76D8F"/>
    <w:pPr>
      <w:keepNext/>
      <w:keepLines/>
      <w:numPr>
        <w:numId w:val="1"/>
      </w:numPr>
      <w:spacing w:before="60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82DCC"/>
    <w:pPr>
      <w:keepNext/>
      <w:keepLines/>
      <w:numPr>
        <w:ilvl w:val="1"/>
        <w:numId w:val="1"/>
      </w:numPr>
      <w:spacing w:before="320" w:line="360" w:lineRule="auto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E1D99"/>
    <w:pPr>
      <w:keepNext/>
      <w:keepLines/>
      <w:numPr>
        <w:ilvl w:val="2"/>
        <w:numId w:val="1"/>
      </w:numPr>
      <w:outlineLvl w:val="2"/>
    </w:pPr>
    <w:rPr>
      <w:rFonts w:eastAsiaTheme="majorEastAsia"/>
    </w:rPr>
  </w:style>
  <w:style w:type="paragraph" w:styleId="4">
    <w:name w:val="heading 4"/>
    <w:basedOn w:val="a"/>
    <w:next w:val="a"/>
    <w:link w:val="40"/>
    <w:uiPriority w:val="9"/>
    <w:unhideWhenUsed/>
    <w:qFormat/>
    <w:rsid w:val="00F248E2"/>
    <w:pPr>
      <w:keepNext/>
      <w:keepLines/>
      <w:numPr>
        <w:ilvl w:val="3"/>
        <w:numId w:val="1"/>
      </w:numPr>
      <w:outlineLvl w:val="3"/>
    </w:pPr>
    <w:rPr>
      <w:rFonts w:eastAsiaTheme="majorEastAsia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B07300"/>
    <w:pPr>
      <w:keepNext/>
      <w:keepLines/>
      <w:numPr>
        <w:ilvl w:val="4"/>
        <w:numId w:val="1"/>
      </w:numPr>
      <w:ind w:firstLine="0"/>
      <w:jc w:val="center"/>
      <w:outlineLvl w:val="4"/>
    </w:pPr>
    <w:rPr>
      <w:rFonts w:eastAsiaTheme="majorEastAsia"/>
    </w:rPr>
  </w:style>
  <w:style w:type="paragraph" w:styleId="6">
    <w:name w:val="heading 6"/>
    <w:basedOn w:val="a"/>
    <w:next w:val="a"/>
    <w:link w:val="60"/>
    <w:uiPriority w:val="9"/>
    <w:unhideWhenUsed/>
    <w:qFormat/>
    <w:rsid w:val="00BD0A42"/>
    <w:pPr>
      <w:keepNext/>
      <w:keepLines/>
      <w:numPr>
        <w:ilvl w:val="5"/>
        <w:numId w:val="1"/>
      </w:numPr>
      <w:outlineLvl w:val="5"/>
    </w:pPr>
    <w:rPr>
      <w:rFonts w:eastAsiaTheme="majorEastAsia"/>
    </w:rPr>
  </w:style>
  <w:style w:type="paragraph" w:styleId="7">
    <w:name w:val="heading 7"/>
    <w:basedOn w:val="a"/>
    <w:next w:val="a"/>
    <w:link w:val="70"/>
    <w:uiPriority w:val="9"/>
    <w:unhideWhenUsed/>
    <w:qFormat/>
    <w:rsid w:val="005A4C87"/>
    <w:pPr>
      <w:keepNext/>
      <w:keepLines/>
      <w:numPr>
        <w:ilvl w:val="6"/>
        <w:numId w:val="1"/>
      </w:numPr>
      <w:outlineLvl w:val="6"/>
    </w:pPr>
    <w:rPr>
      <w:rFonts w:eastAsiaTheme="majorEastAsia"/>
    </w:rPr>
  </w:style>
  <w:style w:type="paragraph" w:styleId="8">
    <w:name w:val="heading 8"/>
    <w:basedOn w:val="a"/>
    <w:next w:val="a"/>
    <w:link w:val="80"/>
    <w:autoRedefine/>
    <w:uiPriority w:val="9"/>
    <w:unhideWhenUsed/>
    <w:qFormat/>
    <w:rsid w:val="00162A31"/>
    <w:pPr>
      <w:keepNext/>
      <w:keepLines/>
      <w:numPr>
        <w:ilvl w:val="7"/>
        <w:numId w:val="1"/>
      </w:numPr>
      <w:tabs>
        <w:tab w:val="left" w:pos="1701"/>
      </w:tabs>
      <w:spacing w:before="120" w:after="240"/>
      <w:jc w:val="center"/>
      <w:outlineLvl w:val="7"/>
    </w:pPr>
    <w:rPr>
      <w:rFonts w:eastAsiaTheme="majorEastAsia"/>
      <w:color w:val="000000" w:themeColor="text1"/>
    </w:rPr>
  </w:style>
  <w:style w:type="paragraph" w:styleId="9">
    <w:name w:val="heading 9"/>
    <w:basedOn w:val="a"/>
    <w:next w:val="a"/>
    <w:link w:val="90"/>
    <w:autoRedefine/>
    <w:uiPriority w:val="9"/>
    <w:unhideWhenUsed/>
    <w:qFormat/>
    <w:rsid w:val="00D9178F"/>
    <w:pPr>
      <w:keepNext/>
      <w:keepLines/>
      <w:numPr>
        <w:ilvl w:val="8"/>
        <w:numId w:val="1"/>
      </w:numPr>
      <w:spacing w:before="320"/>
      <w:outlineLvl w:val="8"/>
    </w:pPr>
    <w:rPr>
      <w:rFonts w:eastAsiaTheme="majorEastAsia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C76D8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A82DCC"/>
    <w:rPr>
      <w:rFonts w:ascii="TH SarabunPSK" w:eastAsiaTheme="majorEastAsia" w:hAnsi="TH SarabunPSK" w:cs="TH SarabunPSK"/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4E1D99"/>
    <w:rPr>
      <w:rFonts w:ascii="TH SarabunPSK" w:eastAsiaTheme="majorEastAsia" w:hAnsi="TH SarabunPSK" w:cs="TH SarabunPSK"/>
    </w:rPr>
  </w:style>
  <w:style w:type="character" w:customStyle="1" w:styleId="40">
    <w:name w:val="หัวเรื่อง 4 อักขระ"/>
    <w:basedOn w:val="a0"/>
    <w:link w:val="4"/>
    <w:uiPriority w:val="9"/>
    <w:rsid w:val="00F248E2"/>
    <w:rPr>
      <w:rFonts w:ascii="TH SarabunPSK" w:eastAsiaTheme="majorEastAsia" w:hAnsi="TH SarabunPSK" w:cs="TH SarabunPSK"/>
    </w:rPr>
  </w:style>
  <w:style w:type="character" w:customStyle="1" w:styleId="50">
    <w:name w:val="หัวเรื่อง 5 อักขระ"/>
    <w:basedOn w:val="a0"/>
    <w:link w:val="5"/>
    <w:uiPriority w:val="9"/>
    <w:rsid w:val="00B07300"/>
    <w:rPr>
      <w:rFonts w:ascii="TH SarabunPSK" w:eastAsiaTheme="majorEastAsia" w:hAnsi="TH SarabunPSK" w:cs="TH SarabunPSK"/>
    </w:rPr>
  </w:style>
  <w:style w:type="character" w:customStyle="1" w:styleId="60">
    <w:name w:val="หัวเรื่อง 6 อักขระ"/>
    <w:basedOn w:val="a0"/>
    <w:link w:val="6"/>
    <w:uiPriority w:val="9"/>
    <w:rsid w:val="00BD0A42"/>
    <w:rPr>
      <w:rFonts w:ascii="TH SarabunPSK" w:eastAsiaTheme="majorEastAsia" w:hAnsi="TH SarabunPSK" w:cs="TH SarabunPSK"/>
    </w:rPr>
  </w:style>
  <w:style w:type="character" w:customStyle="1" w:styleId="70">
    <w:name w:val="หัวเรื่อง 7 อักขระ"/>
    <w:basedOn w:val="a0"/>
    <w:link w:val="7"/>
    <w:uiPriority w:val="9"/>
    <w:rsid w:val="005A4C87"/>
    <w:rPr>
      <w:rFonts w:ascii="TH SarabunPSK" w:eastAsiaTheme="majorEastAsia" w:hAnsi="TH SarabunPSK" w:cs="TH SarabunPSK"/>
    </w:rPr>
  </w:style>
  <w:style w:type="character" w:customStyle="1" w:styleId="80">
    <w:name w:val="หัวเรื่อง 8 อักขระ"/>
    <w:basedOn w:val="a0"/>
    <w:link w:val="8"/>
    <w:uiPriority w:val="9"/>
    <w:rsid w:val="00162A31"/>
    <w:rPr>
      <w:rFonts w:ascii="TH SarabunPSK" w:eastAsiaTheme="majorEastAsia" w:hAnsi="TH SarabunPSK" w:cs="TH SarabunPSK"/>
      <w:color w:val="000000" w:themeColor="text1"/>
    </w:rPr>
  </w:style>
  <w:style w:type="character" w:customStyle="1" w:styleId="90">
    <w:name w:val="หัวเรื่อง 9 อักขระ"/>
    <w:basedOn w:val="a0"/>
    <w:link w:val="9"/>
    <w:uiPriority w:val="9"/>
    <w:rsid w:val="00D9178F"/>
    <w:rPr>
      <w:rFonts w:ascii="TH SarabunPSK" w:eastAsiaTheme="majorEastAsia" w:hAnsi="TH SarabunPSK" w:cs="TH SarabunPSK"/>
      <w:color w:val="000000" w:themeColor="text1"/>
    </w:rPr>
  </w:style>
  <w:style w:type="paragraph" w:styleId="a3">
    <w:name w:val="No Spacing"/>
    <w:uiPriority w:val="1"/>
    <w:qFormat/>
    <w:rsid w:val="001D03C0"/>
    <w:rPr>
      <w:rFonts w:asciiTheme="minorHAnsi" w:hAnsiTheme="minorHAnsi" w:cstheme="minorBidi"/>
      <w:sz w:val="22"/>
      <w:szCs w:val="28"/>
    </w:rPr>
  </w:style>
  <w:style w:type="paragraph" w:customStyle="1" w:styleId="a4">
    <w:name w:val="ภาพ"/>
    <w:basedOn w:val="a"/>
    <w:autoRedefine/>
    <w:qFormat/>
    <w:rsid w:val="00184E45"/>
    <w:pPr>
      <w:tabs>
        <w:tab w:val="left" w:pos="284"/>
      </w:tabs>
      <w:spacing w:after="240"/>
      <w:ind w:firstLine="0"/>
      <w:jc w:val="both"/>
    </w:pPr>
    <w:rPr>
      <w:b/>
      <w:bCs/>
    </w:rPr>
  </w:style>
  <w:style w:type="paragraph" w:styleId="a5">
    <w:name w:val="Normal (Web)"/>
    <w:basedOn w:val="a"/>
    <w:uiPriority w:val="99"/>
    <w:unhideWhenUsed/>
    <w:rsid w:val="00E64D37"/>
    <w:pPr>
      <w:spacing w:before="100" w:beforeAutospacing="1" w:after="100" w:afterAutospacing="1"/>
      <w:ind w:firstLine="0"/>
      <w:jc w:val="left"/>
    </w:pPr>
    <w:rPr>
      <w:rFonts w:ascii="Angsana New" w:eastAsia="Times New Roman" w:hAnsi="Angsana New" w:cs="Angsana New"/>
      <w:sz w:val="28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E64D37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E64D37"/>
    <w:rPr>
      <w:rFonts w:ascii="Tahoma" w:eastAsia="Cordia New" w:hAnsi="Tahoma"/>
      <w:sz w:val="16"/>
      <w:szCs w:val="20"/>
    </w:rPr>
  </w:style>
  <w:style w:type="character" w:styleId="a8">
    <w:name w:val="Strong"/>
    <w:basedOn w:val="a0"/>
    <w:uiPriority w:val="22"/>
    <w:qFormat/>
    <w:rsid w:val="00AF00E0"/>
    <w:rPr>
      <w:b/>
      <w:bCs/>
    </w:rPr>
  </w:style>
  <w:style w:type="character" w:styleId="a9">
    <w:name w:val="Hyperlink"/>
    <w:basedOn w:val="a0"/>
    <w:uiPriority w:val="99"/>
    <w:unhideWhenUsed/>
    <w:rsid w:val="00543138"/>
    <w:rPr>
      <w:color w:val="0000FF"/>
      <w:u w:val="single"/>
    </w:rPr>
  </w:style>
  <w:style w:type="paragraph" w:customStyle="1" w:styleId="aa">
    <w:name w:val="ตาราง"/>
    <w:basedOn w:val="a4"/>
    <w:qFormat/>
    <w:rsid w:val="002A2574"/>
  </w:style>
  <w:style w:type="paragraph" w:styleId="ab">
    <w:name w:val="table of figures"/>
    <w:basedOn w:val="a"/>
    <w:next w:val="a"/>
    <w:autoRedefine/>
    <w:uiPriority w:val="99"/>
    <w:unhideWhenUsed/>
    <w:qFormat/>
    <w:rsid w:val="006D7237"/>
    <w:pPr>
      <w:tabs>
        <w:tab w:val="center" w:pos="8064"/>
      </w:tabs>
    </w:pPr>
    <w:rPr>
      <w:color w:val="000000" w:themeColor="text1"/>
    </w:rPr>
  </w:style>
  <w:style w:type="paragraph" w:styleId="ac">
    <w:name w:val="TOC Heading"/>
    <w:basedOn w:val="1"/>
    <w:next w:val="a"/>
    <w:uiPriority w:val="39"/>
    <w:unhideWhenUsed/>
    <w:qFormat/>
    <w:rsid w:val="006D7237"/>
    <w:pPr>
      <w:numPr>
        <w:numId w:val="0"/>
      </w:numPr>
      <w:spacing w:before="480" w:line="276" w:lineRule="auto"/>
      <w:jc w:val="left"/>
      <w:outlineLvl w:val="9"/>
    </w:pPr>
    <w:rPr>
      <w:rFonts w:asciiTheme="majorHAnsi" w:hAnsiTheme="majorHAnsi" w:cstheme="majorBidi"/>
      <w:color w:val="365F91" w:themeColor="accent1" w:themeShade="BF"/>
      <w:sz w:val="35"/>
      <w:szCs w:val="35"/>
      <w:cs/>
    </w:rPr>
  </w:style>
  <w:style w:type="paragraph" w:styleId="11">
    <w:name w:val="toc 1"/>
    <w:basedOn w:val="a"/>
    <w:next w:val="a"/>
    <w:autoRedefine/>
    <w:uiPriority w:val="39"/>
    <w:unhideWhenUsed/>
    <w:qFormat/>
    <w:rsid w:val="008D2307"/>
    <w:pPr>
      <w:tabs>
        <w:tab w:val="left" w:pos="709"/>
        <w:tab w:val="right" w:pos="8222"/>
      </w:tabs>
      <w:ind w:firstLine="0"/>
      <w:jc w:val="center"/>
    </w:pPr>
    <w:rPr>
      <w:b/>
      <w:bCs/>
      <w:noProof/>
      <w:color w:val="000000" w:themeColor="text1"/>
    </w:rPr>
  </w:style>
  <w:style w:type="paragraph" w:styleId="21">
    <w:name w:val="toc 2"/>
    <w:basedOn w:val="a"/>
    <w:next w:val="a"/>
    <w:autoRedefine/>
    <w:uiPriority w:val="39"/>
    <w:unhideWhenUsed/>
    <w:rsid w:val="00607B11"/>
    <w:pPr>
      <w:tabs>
        <w:tab w:val="center" w:pos="8064"/>
      </w:tabs>
      <w:spacing w:after="100"/>
      <w:ind w:left="144" w:firstLine="562"/>
      <w:jc w:val="left"/>
    </w:pPr>
    <w:rPr>
      <w:color w:val="000000" w:themeColor="text1"/>
    </w:rPr>
  </w:style>
  <w:style w:type="paragraph" w:customStyle="1" w:styleId="ad">
    <w:name w:val="ที่มา"/>
    <w:basedOn w:val="a4"/>
    <w:autoRedefine/>
    <w:qFormat/>
    <w:rsid w:val="009B53BC"/>
    <w:pPr>
      <w:spacing w:after="120"/>
    </w:pPr>
  </w:style>
  <w:style w:type="paragraph" w:styleId="ae">
    <w:name w:val="List Paragraph"/>
    <w:basedOn w:val="a"/>
    <w:uiPriority w:val="34"/>
    <w:qFormat/>
    <w:rsid w:val="00C64DA8"/>
    <w:pPr>
      <w:ind w:left="720"/>
      <w:contextualSpacing/>
    </w:pPr>
    <w:rPr>
      <w:rFonts w:cs="Angsana New"/>
      <w:szCs w:val="40"/>
    </w:rPr>
  </w:style>
  <w:style w:type="paragraph" w:styleId="31">
    <w:name w:val="toc 3"/>
    <w:basedOn w:val="a"/>
    <w:next w:val="a"/>
    <w:autoRedefine/>
    <w:uiPriority w:val="39"/>
    <w:unhideWhenUsed/>
    <w:rsid w:val="00FB388E"/>
    <w:pPr>
      <w:spacing w:after="100"/>
      <w:ind w:left="640"/>
    </w:pPr>
  </w:style>
  <w:style w:type="paragraph" w:styleId="af">
    <w:name w:val="toa heading"/>
    <w:basedOn w:val="a"/>
    <w:next w:val="a"/>
    <w:uiPriority w:val="99"/>
    <w:semiHidden/>
    <w:unhideWhenUsed/>
    <w:rsid w:val="00294998"/>
    <w:pPr>
      <w:spacing w:before="120"/>
    </w:pPr>
    <w:rPr>
      <w:rFonts w:asciiTheme="majorHAnsi" w:eastAsiaTheme="majorEastAsia" w:hAnsiTheme="majorHAnsi" w:cstheme="majorBidi"/>
      <w:b/>
      <w:bCs/>
      <w:sz w:val="24"/>
      <w:szCs w:val="30"/>
    </w:rPr>
  </w:style>
  <w:style w:type="paragraph" w:styleId="af0">
    <w:name w:val="header"/>
    <w:basedOn w:val="a"/>
    <w:link w:val="af1"/>
    <w:uiPriority w:val="99"/>
    <w:unhideWhenUsed/>
    <w:rsid w:val="003B658A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f1">
    <w:name w:val="หัวกระดาษ อักขระ"/>
    <w:basedOn w:val="a0"/>
    <w:link w:val="af0"/>
    <w:uiPriority w:val="99"/>
    <w:rsid w:val="003B658A"/>
    <w:rPr>
      <w:rFonts w:ascii="TH SarabunPSK" w:eastAsia="Cordia New" w:hAnsi="TH SarabunPSK"/>
      <w:szCs w:val="40"/>
    </w:rPr>
  </w:style>
  <w:style w:type="paragraph" w:styleId="af2">
    <w:name w:val="footer"/>
    <w:basedOn w:val="a"/>
    <w:link w:val="af3"/>
    <w:uiPriority w:val="99"/>
    <w:unhideWhenUsed/>
    <w:rsid w:val="003B658A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af3">
    <w:name w:val="ท้ายกระดาษ อักขระ"/>
    <w:basedOn w:val="a0"/>
    <w:link w:val="af2"/>
    <w:uiPriority w:val="99"/>
    <w:rsid w:val="003B658A"/>
    <w:rPr>
      <w:rFonts w:ascii="TH SarabunPSK" w:eastAsia="Cordia New" w:hAnsi="TH SarabunPSK"/>
      <w:szCs w:val="40"/>
    </w:rPr>
  </w:style>
  <w:style w:type="paragraph" w:customStyle="1" w:styleId="detail">
    <w:name w:val="detail"/>
    <w:basedOn w:val="a"/>
    <w:autoRedefine/>
    <w:qFormat/>
    <w:rsid w:val="003B658A"/>
    <w:rPr>
      <w:rFonts w:ascii="Angsana New" w:eastAsia="CordiaNew" w:hAnsi="Angsana New" w:cs="Angsana New"/>
      <w:position w:val="-28"/>
      <w:lang w:eastAsia="th-TH"/>
    </w:rPr>
  </w:style>
  <w:style w:type="character" w:customStyle="1" w:styleId="hps">
    <w:name w:val="hps"/>
    <w:basedOn w:val="a0"/>
    <w:rsid w:val="003B658A"/>
  </w:style>
  <w:style w:type="table" w:styleId="af4">
    <w:name w:val="Table Grid"/>
    <w:basedOn w:val="a1"/>
    <w:uiPriority w:val="59"/>
    <w:rsid w:val="005805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81">
    <w:name w:val="toc 8"/>
    <w:basedOn w:val="a"/>
    <w:next w:val="a"/>
    <w:autoRedefine/>
    <w:uiPriority w:val="39"/>
    <w:unhideWhenUsed/>
    <w:rsid w:val="00F04512"/>
    <w:pPr>
      <w:tabs>
        <w:tab w:val="left" w:pos="567"/>
        <w:tab w:val="right" w:pos="8296"/>
      </w:tabs>
      <w:spacing w:after="100"/>
      <w:ind w:firstLine="142"/>
    </w:pPr>
    <w:rPr>
      <w:rFonts w:cs="Angsana New"/>
      <w:szCs w:val="40"/>
    </w:rPr>
  </w:style>
  <w:style w:type="character" w:styleId="af5">
    <w:name w:val="Unresolved Mention"/>
    <w:basedOn w:val="a0"/>
    <w:uiPriority w:val="99"/>
    <w:semiHidden/>
    <w:unhideWhenUsed/>
    <w:rsid w:val="003A3D6D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0141D1"/>
  </w:style>
  <w:style w:type="paragraph" w:styleId="41">
    <w:name w:val="toc 4"/>
    <w:basedOn w:val="a"/>
    <w:next w:val="a"/>
    <w:autoRedefine/>
    <w:uiPriority w:val="39"/>
    <w:unhideWhenUsed/>
    <w:rsid w:val="00607B11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8"/>
    </w:rPr>
  </w:style>
  <w:style w:type="paragraph" w:styleId="51">
    <w:name w:val="toc 5"/>
    <w:basedOn w:val="a"/>
    <w:next w:val="a"/>
    <w:autoRedefine/>
    <w:uiPriority w:val="39"/>
    <w:unhideWhenUsed/>
    <w:rsid w:val="00607B11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8"/>
    </w:rPr>
  </w:style>
  <w:style w:type="paragraph" w:styleId="61">
    <w:name w:val="toc 6"/>
    <w:basedOn w:val="a"/>
    <w:next w:val="a"/>
    <w:autoRedefine/>
    <w:uiPriority w:val="39"/>
    <w:unhideWhenUsed/>
    <w:rsid w:val="00607B11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8"/>
    </w:rPr>
  </w:style>
  <w:style w:type="paragraph" w:styleId="71">
    <w:name w:val="toc 7"/>
    <w:basedOn w:val="a"/>
    <w:next w:val="a"/>
    <w:autoRedefine/>
    <w:uiPriority w:val="39"/>
    <w:unhideWhenUsed/>
    <w:rsid w:val="00607B11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8"/>
    </w:rPr>
  </w:style>
  <w:style w:type="paragraph" w:styleId="91">
    <w:name w:val="toc 9"/>
    <w:basedOn w:val="a"/>
    <w:next w:val="a"/>
    <w:autoRedefine/>
    <w:uiPriority w:val="39"/>
    <w:unhideWhenUsed/>
    <w:rsid w:val="00607B11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7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89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9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4392">
          <w:marLeft w:val="1335"/>
          <w:marRight w:val="13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99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97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1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4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0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0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01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39335">
          <w:marLeft w:val="0"/>
          <w:marRight w:val="0"/>
          <w:marTop w:val="0"/>
          <w:marBottom w:val="0"/>
          <w:divBdr>
            <w:top w:val="single" w:sz="2" w:space="1" w:color="C0BE9B"/>
            <w:left w:val="single" w:sz="2" w:space="1" w:color="C0BE9B"/>
            <w:bottom w:val="single" w:sz="2" w:space="1" w:color="C0BE9B"/>
            <w:right w:val="single" w:sz="2" w:space="1" w:color="C0BE9B"/>
          </w:divBdr>
        </w:div>
        <w:div w:id="14501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8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7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609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3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5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65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59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8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87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3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1338">
          <w:marLeft w:val="0"/>
          <w:marRight w:val="0"/>
          <w:marTop w:val="0"/>
          <w:marBottom w:val="0"/>
          <w:divBdr>
            <w:top w:val="single" w:sz="2" w:space="1" w:color="C0BE9B"/>
            <w:left w:val="single" w:sz="2" w:space="1" w:color="C0BE9B"/>
            <w:bottom w:val="single" w:sz="2" w:space="1" w:color="C0BE9B"/>
            <w:right w:val="single" w:sz="2" w:space="1" w:color="C0BE9B"/>
          </w:divBdr>
        </w:div>
        <w:div w:id="5311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6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7736">
          <w:marLeft w:val="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4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0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07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32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jpeg"/><Relationship Id="rId21" Type="http://schemas.openxmlformats.org/officeDocument/2006/relationships/image" Target="media/image9.png"/><Relationship Id="rId42" Type="http://schemas.openxmlformats.org/officeDocument/2006/relationships/package" Target="embeddings/Microsoft_Visio_Drawing7.vsdx"/><Relationship Id="rId63" Type="http://schemas.openxmlformats.org/officeDocument/2006/relationships/image" Target="media/image30.emf"/><Relationship Id="rId84" Type="http://schemas.openxmlformats.org/officeDocument/2006/relationships/package" Target="embeddings/Microsoft_Visio_Drawing28.vsdx"/><Relationship Id="rId138" Type="http://schemas.openxmlformats.org/officeDocument/2006/relationships/image" Target="media/image89.png"/><Relationship Id="rId159" Type="http://schemas.openxmlformats.org/officeDocument/2006/relationships/image" Target="media/image110.png"/><Relationship Id="rId170" Type="http://schemas.openxmlformats.org/officeDocument/2006/relationships/image" Target="media/image121.png"/><Relationship Id="rId191" Type="http://schemas.openxmlformats.org/officeDocument/2006/relationships/image" Target="media/image142.png"/><Relationship Id="rId205" Type="http://schemas.openxmlformats.org/officeDocument/2006/relationships/image" Target="media/image155.png"/><Relationship Id="rId107" Type="http://schemas.openxmlformats.org/officeDocument/2006/relationships/image" Target="media/image58.jpeg"/><Relationship Id="rId11" Type="http://schemas.openxmlformats.org/officeDocument/2006/relationships/header" Target="header1.xml"/><Relationship Id="rId32" Type="http://schemas.openxmlformats.org/officeDocument/2006/relationships/package" Target="embeddings/Microsoft_Visio_Drawing2.vsdx"/><Relationship Id="rId53" Type="http://schemas.openxmlformats.org/officeDocument/2006/relationships/image" Target="media/image25.emf"/><Relationship Id="rId74" Type="http://schemas.openxmlformats.org/officeDocument/2006/relationships/package" Target="embeddings/Microsoft_Visio_Drawing23.vsdx"/><Relationship Id="rId128" Type="http://schemas.openxmlformats.org/officeDocument/2006/relationships/image" Target="media/image79.jpeg"/><Relationship Id="rId149" Type="http://schemas.openxmlformats.org/officeDocument/2006/relationships/image" Target="media/image100.png"/><Relationship Id="rId5" Type="http://schemas.openxmlformats.org/officeDocument/2006/relationships/numbering" Target="numbering.xml"/><Relationship Id="rId95" Type="http://schemas.openxmlformats.org/officeDocument/2006/relationships/image" Target="media/image46.jpeg"/><Relationship Id="rId160" Type="http://schemas.openxmlformats.org/officeDocument/2006/relationships/image" Target="media/image111.png"/><Relationship Id="rId181" Type="http://schemas.openxmlformats.org/officeDocument/2006/relationships/image" Target="media/image132.png"/><Relationship Id="rId216" Type="http://schemas.openxmlformats.org/officeDocument/2006/relationships/fontTable" Target="fontTable.xml"/><Relationship Id="rId22" Type="http://schemas.openxmlformats.org/officeDocument/2006/relationships/header" Target="header2.xml"/><Relationship Id="rId43" Type="http://schemas.openxmlformats.org/officeDocument/2006/relationships/image" Target="media/image20.emf"/><Relationship Id="rId64" Type="http://schemas.openxmlformats.org/officeDocument/2006/relationships/package" Target="embeddings/Microsoft_Visio_Drawing18.vsdx"/><Relationship Id="rId118" Type="http://schemas.openxmlformats.org/officeDocument/2006/relationships/image" Target="media/image69.jpeg"/><Relationship Id="rId139" Type="http://schemas.openxmlformats.org/officeDocument/2006/relationships/image" Target="media/image90.png"/><Relationship Id="rId85" Type="http://schemas.openxmlformats.org/officeDocument/2006/relationships/image" Target="media/image41.emf"/><Relationship Id="rId150" Type="http://schemas.openxmlformats.org/officeDocument/2006/relationships/image" Target="media/image101.png"/><Relationship Id="rId171" Type="http://schemas.openxmlformats.org/officeDocument/2006/relationships/image" Target="media/image122.png"/><Relationship Id="rId192" Type="http://schemas.openxmlformats.org/officeDocument/2006/relationships/image" Target="media/image143.png"/><Relationship Id="rId206" Type="http://schemas.openxmlformats.org/officeDocument/2006/relationships/image" Target="media/image156.png"/><Relationship Id="rId12" Type="http://schemas.openxmlformats.org/officeDocument/2006/relationships/footer" Target="footer1.xml"/><Relationship Id="rId33" Type="http://schemas.openxmlformats.org/officeDocument/2006/relationships/image" Target="media/image15.emf"/><Relationship Id="rId108" Type="http://schemas.openxmlformats.org/officeDocument/2006/relationships/image" Target="media/image59.jpeg"/><Relationship Id="rId129" Type="http://schemas.openxmlformats.org/officeDocument/2006/relationships/image" Target="media/image80.png"/><Relationship Id="rId54" Type="http://schemas.openxmlformats.org/officeDocument/2006/relationships/package" Target="embeddings/Microsoft_Visio_Drawing13.vsdx"/><Relationship Id="rId75" Type="http://schemas.openxmlformats.org/officeDocument/2006/relationships/image" Target="media/image36.emf"/><Relationship Id="rId96" Type="http://schemas.openxmlformats.org/officeDocument/2006/relationships/image" Target="media/image47.jpeg"/><Relationship Id="rId140" Type="http://schemas.openxmlformats.org/officeDocument/2006/relationships/image" Target="media/image91.png"/><Relationship Id="rId161" Type="http://schemas.openxmlformats.org/officeDocument/2006/relationships/image" Target="media/image112.png"/><Relationship Id="rId182" Type="http://schemas.openxmlformats.org/officeDocument/2006/relationships/image" Target="media/image133.png"/><Relationship Id="rId217" Type="http://schemas.openxmlformats.org/officeDocument/2006/relationships/theme" Target="theme/theme1.xml"/><Relationship Id="rId6" Type="http://schemas.openxmlformats.org/officeDocument/2006/relationships/styles" Target="styles.xml"/><Relationship Id="rId23" Type="http://schemas.openxmlformats.org/officeDocument/2006/relationships/header" Target="header3.xml"/><Relationship Id="rId119" Type="http://schemas.openxmlformats.org/officeDocument/2006/relationships/image" Target="media/image70.jpeg"/><Relationship Id="rId44" Type="http://schemas.openxmlformats.org/officeDocument/2006/relationships/package" Target="embeddings/Microsoft_Visio_Drawing8.vsdx"/><Relationship Id="rId65" Type="http://schemas.openxmlformats.org/officeDocument/2006/relationships/image" Target="media/image31.emf"/><Relationship Id="rId86" Type="http://schemas.openxmlformats.org/officeDocument/2006/relationships/package" Target="embeddings/Microsoft_Visio_Drawing29.vsdx"/><Relationship Id="rId130" Type="http://schemas.openxmlformats.org/officeDocument/2006/relationships/image" Target="media/image81.png"/><Relationship Id="rId151" Type="http://schemas.openxmlformats.org/officeDocument/2006/relationships/image" Target="media/image102.png"/><Relationship Id="rId172" Type="http://schemas.openxmlformats.org/officeDocument/2006/relationships/image" Target="media/image123.png"/><Relationship Id="rId193" Type="http://schemas.openxmlformats.org/officeDocument/2006/relationships/image" Target="media/image144.png"/><Relationship Id="rId207" Type="http://schemas.openxmlformats.org/officeDocument/2006/relationships/image" Target="media/image157.png"/><Relationship Id="rId13" Type="http://schemas.openxmlformats.org/officeDocument/2006/relationships/image" Target="media/image1.png"/><Relationship Id="rId109" Type="http://schemas.openxmlformats.org/officeDocument/2006/relationships/image" Target="media/image60.jpeg"/><Relationship Id="rId34" Type="http://schemas.openxmlformats.org/officeDocument/2006/relationships/package" Target="embeddings/Microsoft_Visio_Drawing3.vsdx"/><Relationship Id="rId55" Type="http://schemas.openxmlformats.org/officeDocument/2006/relationships/image" Target="media/image26.emf"/><Relationship Id="rId76" Type="http://schemas.openxmlformats.org/officeDocument/2006/relationships/package" Target="embeddings/Microsoft_Visio_Drawing24.vsdx"/><Relationship Id="rId97" Type="http://schemas.openxmlformats.org/officeDocument/2006/relationships/image" Target="media/image48.png"/><Relationship Id="rId120" Type="http://schemas.openxmlformats.org/officeDocument/2006/relationships/image" Target="media/image71.png"/><Relationship Id="rId141" Type="http://schemas.openxmlformats.org/officeDocument/2006/relationships/image" Target="media/image92.png"/><Relationship Id="rId7" Type="http://schemas.openxmlformats.org/officeDocument/2006/relationships/settings" Target="settings.xml"/><Relationship Id="rId162" Type="http://schemas.openxmlformats.org/officeDocument/2006/relationships/image" Target="media/image113.png"/><Relationship Id="rId183" Type="http://schemas.openxmlformats.org/officeDocument/2006/relationships/image" Target="media/image134.png"/><Relationship Id="rId24" Type="http://schemas.openxmlformats.org/officeDocument/2006/relationships/image" Target="media/image10.png"/><Relationship Id="rId45" Type="http://schemas.openxmlformats.org/officeDocument/2006/relationships/image" Target="media/image21.emf"/><Relationship Id="rId66" Type="http://schemas.openxmlformats.org/officeDocument/2006/relationships/package" Target="embeddings/Microsoft_Visio_Drawing19.vsdx"/><Relationship Id="rId87" Type="http://schemas.openxmlformats.org/officeDocument/2006/relationships/image" Target="media/image42.emf"/><Relationship Id="rId110" Type="http://schemas.openxmlformats.org/officeDocument/2006/relationships/image" Target="media/image61.jpeg"/><Relationship Id="rId131" Type="http://schemas.openxmlformats.org/officeDocument/2006/relationships/image" Target="media/image82.png"/><Relationship Id="rId152" Type="http://schemas.openxmlformats.org/officeDocument/2006/relationships/image" Target="media/image103.png"/><Relationship Id="rId173" Type="http://schemas.openxmlformats.org/officeDocument/2006/relationships/image" Target="media/image124.png"/><Relationship Id="rId194" Type="http://schemas.openxmlformats.org/officeDocument/2006/relationships/image" Target="media/image145.png"/><Relationship Id="rId208" Type="http://schemas.openxmlformats.org/officeDocument/2006/relationships/image" Target="media/image158.png"/><Relationship Id="rId14" Type="http://schemas.openxmlformats.org/officeDocument/2006/relationships/image" Target="media/image2.png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16.emf"/><Relationship Id="rId56" Type="http://schemas.openxmlformats.org/officeDocument/2006/relationships/package" Target="embeddings/Microsoft_Visio_Drawing14.vsdx"/><Relationship Id="rId77" Type="http://schemas.openxmlformats.org/officeDocument/2006/relationships/image" Target="media/image37.emf"/><Relationship Id="rId100" Type="http://schemas.openxmlformats.org/officeDocument/2006/relationships/image" Target="media/image51.jpeg"/><Relationship Id="rId105" Type="http://schemas.openxmlformats.org/officeDocument/2006/relationships/image" Target="media/image56.jpeg"/><Relationship Id="rId126" Type="http://schemas.openxmlformats.org/officeDocument/2006/relationships/image" Target="media/image77.jpeg"/><Relationship Id="rId147" Type="http://schemas.openxmlformats.org/officeDocument/2006/relationships/image" Target="media/image98.png"/><Relationship Id="rId168" Type="http://schemas.openxmlformats.org/officeDocument/2006/relationships/image" Target="media/image119.png"/><Relationship Id="rId8" Type="http://schemas.openxmlformats.org/officeDocument/2006/relationships/webSettings" Target="webSettings.xml"/><Relationship Id="rId51" Type="http://schemas.openxmlformats.org/officeDocument/2006/relationships/image" Target="media/image24.emf"/><Relationship Id="rId72" Type="http://schemas.openxmlformats.org/officeDocument/2006/relationships/package" Target="embeddings/Microsoft_Visio_Drawing22.vsdx"/><Relationship Id="rId93" Type="http://schemas.openxmlformats.org/officeDocument/2006/relationships/image" Target="media/image45.emf"/><Relationship Id="rId98" Type="http://schemas.openxmlformats.org/officeDocument/2006/relationships/image" Target="media/image49.jpeg"/><Relationship Id="rId121" Type="http://schemas.openxmlformats.org/officeDocument/2006/relationships/image" Target="media/image72.png"/><Relationship Id="rId142" Type="http://schemas.openxmlformats.org/officeDocument/2006/relationships/image" Target="media/image93.png"/><Relationship Id="rId163" Type="http://schemas.openxmlformats.org/officeDocument/2006/relationships/image" Target="media/image114.png"/><Relationship Id="rId184" Type="http://schemas.openxmlformats.org/officeDocument/2006/relationships/image" Target="media/image135.png"/><Relationship Id="rId189" Type="http://schemas.openxmlformats.org/officeDocument/2006/relationships/image" Target="media/image140.png"/><Relationship Id="rId3" Type="http://schemas.openxmlformats.org/officeDocument/2006/relationships/customXml" Target="../customXml/item3.xml"/><Relationship Id="rId214" Type="http://schemas.openxmlformats.org/officeDocument/2006/relationships/header" Target="header7.xml"/><Relationship Id="rId25" Type="http://schemas.openxmlformats.org/officeDocument/2006/relationships/header" Target="header4.xml"/><Relationship Id="rId46" Type="http://schemas.openxmlformats.org/officeDocument/2006/relationships/package" Target="embeddings/Microsoft_Visio_Drawing9.vsdx"/><Relationship Id="rId67" Type="http://schemas.openxmlformats.org/officeDocument/2006/relationships/image" Target="media/image32.emf"/><Relationship Id="rId116" Type="http://schemas.openxmlformats.org/officeDocument/2006/relationships/image" Target="media/image67.jpeg"/><Relationship Id="rId137" Type="http://schemas.openxmlformats.org/officeDocument/2006/relationships/image" Target="media/image88.png"/><Relationship Id="rId158" Type="http://schemas.openxmlformats.org/officeDocument/2006/relationships/image" Target="media/image109.png"/><Relationship Id="rId20" Type="http://schemas.openxmlformats.org/officeDocument/2006/relationships/image" Target="media/image8.png"/><Relationship Id="rId41" Type="http://schemas.openxmlformats.org/officeDocument/2006/relationships/image" Target="media/image19.emf"/><Relationship Id="rId62" Type="http://schemas.openxmlformats.org/officeDocument/2006/relationships/package" Target="embeddings/Microsoft_Visio_Drawing17.vsdx"/><Relationship Id="rId83" Type="http://schemas.openxmlformats.org/officeDocument/2006/relationships/image" Target="media/image40.emf"/><Relationship Id="rId88" Type="http://schemas.openxmlformats.org/officeDocument/2006/relationships/package" Target="embeddings/Microsoft_Visio_Drawing30.vsdx"/><Relationship Id="rId111" Type="http://schemas.openxmlformats.org/officeDocument/2006/relationships/image" Target="media/image62.jpeg"/><Relationship Id="rId132" Type="http://schemas.openxmlformats.org/officeDocument/2006/relationships/image" Target="media/image83.png"/><Relationship Id="rId153" Type="http://schemas.openxmlformats.org/officeDocument/2006/relationships/image" Target="media/image104.png"/><Relationship Id="rId174" Type="http://schemas.openxmlformats.org/officeDocument/2006/relationships/image" Target="media/image125.png"/><Relationship Id="rId179" Type="http://schemas.openxmlformats.org/officeDocument/2006/relationships/image" Target="media/image130.png"/><Relationship Id="rId195" Type="http://schemas.openxmlformats.org/officeDocument/2006/relationships/image" Target="media/image146.png"/><Relationship Id="rId209" Type="http://schemas.openxmlformats.org/officeDocument/2006/relationships/image" Target="media/image159.png"/><Relationship Id="rId190" Type="http://schemas.openxmlformats.org/officeDocument/2006/relationships/image" Target="media/image141.png"/><Relationship Id="rId204" Type="http://schemas.openxmlformats.org/officeDocument/2006/relationships/image" Target="media/image154.png"/><Relationship Id="rId15" Type="http://schemas.openxmlformats.org/officeDocument/2006/relationships/image" Target="media/image3.png"/><Relationship Id="rId36" Type="http://schemas.openxmlformats.org/officeDocument/2006/relationships/package" Target="embeddings/Microsoft_Visio_Drawing4.vsdx"/><Relationship Id="rId57" Type="http://schemas.openxmlformats.org/officeDocument/2006/relationships/image" Target="media/image27.emf"/><Relationship Id="rId106" Type="http://schemas.openxmlformats.org/officeDocument/2006/relationships/image" Target="media/image57.jpeg"/><Relationship Id="rId127" Type="http://schemas.openxmlformats.org/officeDocument/2006/relationships/image" Target="media/image78.jpeg"/><Relationship Id="rId10" Type="http://schemas.openxmlformats.org/officeDocument/2006/relationships/endnotes" Target="endnotes.xml"/><Relationship Id="rId31" Type="http://schemas.openxmlformats.org/officeDocument/2006/relationships/image" Target="media/image14.emf"/><Relationship Id="rId52" Type="http://schemas.openxmlformats.org/officeDocument/2006/relationships/package" Target="embeddings/Microsoft_Visio_Drawing12.vsdx"/><Relationship Id="rId73" Type="http://schemas.openxmlformats.org/officeDocument/2006/relationships/image" Target="media/image35.emf"/><Relationship Id="rId78" Type="http://schemas.openxmlformats.org/officeDocument/2006/relationships/package" Target="embeddings/Microsoft_Visio_Drawing25.vsdx"/><Relationship Id="rId94" Type="http://schemas.openxmlformats.org/officeDocument/2006/relationships/package" Target="embeddings/Microsoft_Visio_Drawing33.vsdx"/><Relationship Id="rId99" Type="http://schemas.openxmlformats.org/officeDocument/2006/relationships/image" Target="media/image50.jpeg"/><Relationship Id="rId101" Type="http://schemas.openxmlformats.org/officeDocument/2006/relationships/image" Target="media/image52.jpeg"/><Relationship Id="rId122" Type="http://schemas.openxmlformats.org/officeDocument/2006/relationships/image" Target="media/image73.jpe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164" Type="http://schemas.openxmlformats.org/officeDocument/2006/relationships/image" Target="media/image115.png"/><Relationship Id="rId169" Type="http://schemas.openxmlformats.org/officeDocument/2006/relationships/image" Target="media/image120.png"/><Relationship Id="rId185" Type="http://schemas.openxmlformats.org/officeDocument/2006/relationships/image" Target="media/image13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31.png"/><Relationship Id="rId210" Type="http://schemas.openxmlformats.org/officeDocument/2006/relationships/image" Target="media/image160.png"/><Relationship Id="rId215" Type="http://schemas.openxmlformats.org/officeDocument/2006/relationships/header" Target="header8.xml"/><Relationship Id="rId26" Type="http://schemas.openxmlformats.org/officeDocument/2006/relationships/image" Target="media/image11.png"/><Relationship Id="rId47" Type="http://schemas.openxmlformats.org/officeDocument/2006/relationships/image" Target="media/image22.emf"/><Relationship Id="rId68" Type="http://schemas.openxmlformats.org/officeDocument/2006/relationships/package" Target="embeddings/Microsoft_Visio_Drawing20.vsdx"/><Relationship Id="rId89" Type="http://schemas.openxmlformats.org/officeDocument/2006/relationships/image" Target="media/image43.emf"/><Relationship Id="rId112" Type="http://schemas.openxmlformats.org/officeDocument/2006/relationships/image" Target="media/image63.jpeg"/><Relationship Id="rId133" Type="http://schemas.openxmlformats.org/officeDocument/2006/relationships/image" Target="media/image84.png"/><Relationship Id="rId154" Type="http://schemas.openxmlformats.org/officeDocument/2006/relationships/image" Target="media/image105.png"/><Relationship Id="rId175" Type="http://schemas.openxmlformats.org/officeDocument/2006/relationships/image" Target="media/image126.png"/><Relationship Id="rId196" Type="http://schemas.openxmlformats.org/officeDocument/2006/relationships/image" Target="media/image147.png"/><Relationship Id="rId200" Type="http://schemas.openxmlformats.org/officeDocument/2006/relationships/header" Target="header5.xml"/><Relationship Id="rId16" Type="http://schemas.openxmlformats.org/officeDocument/2006/relationships/image" Target="media/image4.png"/><Relationship Id="rId37" Type="http://schemas.openxmlformats.org/officeDocument/2006/relationships/image" Target="media/image17.emf"/><Relationship Id="rId58" Type="http://schemas.openxmlformats.org/officeDocument/2006/relationships/package" Target="embeddings/Microsoft_Visio_Drawing15.vsdx"/><Relationship Id="rId79" Type="http://schemas.openxmlformats.org/officeDocument/2006/relationships/image" Target="media/image38.emf"/><Relationship Id="rId102" Type="http://schemas.openxmlformats.org/officeDocument/2006/relationships/image" Target="media/image53.png"/><Relationship Id="rId123" Type="http://schemas.openxmlformats.org/officeDocument/2006/relationships/image" Target="media/image74.jpeg"/><Relationship Id="rId144" Type="http://schemas.openxmlformats.org/officeDocument/2006/relationships/image" Target="media/image95.png"/><Relationship Id="rId90" Type="http://schemas.openxmlformats.org/officeDocument/2006/relationships/package" Target="embeddings/Microsoft_Visio_Drawing31.vsdx"/><Relationship Id="rId165" Type="http://schemas.openxmlformats.org/officeDocument/2006/relationships/image" Target="media/image116.png"/><Relationship Id="rId186" Type="http://schemas.openxmlformats.org/officeDocument/2006/relationships/image" Target="media/image137.png"/><Relationship Id="rId211" Type="http://schemas.openxmlformats.org/officeDocument/2006/relationships/image" Target="media/image161.png"/><Relationship Id="rId27" Type="http://schemas.openxmlformats.org/officeDocument/2006/relationships/image" Target="media/image12.emf"/><Relationship Id="rId48" Type="http://schemas.openxmlformats.org/officeDocument/2006/relationships/package" Target="embeddings/Microsoft_Visio_Drawing10.vsdx"/><Relationship Id="rId69" Type="http://schemas.openxmlformats.org/officeDocument/2006/relationships/image" Target="media/image33.emf"/><Relationship Id="rId113" Type="http://schemas.openxmlformats.org/officeDocument/2006/relationships/image" Target="media/image64.png"/><Relationship Id="rId134" Type="http://schemas.openxmlformats.org/officeDocument/2006/relationships/image" Target="media/image85.png"/><Relationship Id="rId80" Type="http://schemas.openxmlformats.org/officeDocument/2006/relationships/package" Target="embeddings/Microsoft_Visio_Drawing26.vsdx"/><Relationship Id="rId155" Type="http://schemas.openxmlformats.org/officeDocument/2006/relationships/image" Target="media/image106.png"/><Relationship Id="rId176" Type="http://schemas.openxmlformats.org/officeDocument/2006/relationships/image" Target="media/image127.png"/><Relationship Id="rId197" Type="http://schemas.openxmlformats.org/officeDocument/2006/relationships/image" Target="media/image148.png"/><Relationship Id="rId201" Type="http://schemas.openxmlformats.org/officeDocument/2006/relationships/image" Target="media/image151.png"/><Relationship Id="rId17" Type="http://schemas.openxmlformats.org/officeDocument/2006/relationships/image" Target="media/image5.jpeg"/><Relationship Id="rId38" Type="http://schemas.openxmlformats.org/officeDocument/2006/relationships/package" Target="embeddings/Microsoft_Visio_Drawing5.vsdx"/><Relationship Id="rId59" Type="http://schemas.openxmlformats.org/officeDocument/2006/relationships/image" Target="media/image28.emf"/><Relationship Id="rId103" Type="http://schemas.openxmlformats.org/officeDocument/2006/relationships/image" Target="media/image54.jpeg"/><Relationship Id="rId124" Type="http://schemas.openxmlformats.org/officeDocument/2006/relationships/image" Target="media/image75.jpeg"/><Relationship Id="rId70" Type="http://schemas.openxmlformats.org/officeDocument/2006/relationships/package" Target="embeddings/Microsoft_Visio_Drawing21.vsdx"/><Relationship Id="rId91" Type="http://schemas.openxmlformats.org/officeDocument/2006/relationships/image" Target="media/image44.emf"/><Relationship Id="rId145" Type="http://schemas.openxmlformats.org/officeDocument/2006/relationships/image" Target="media/image96.png"/><Relationship Id="rId166" Type="http://schemas.openxmlformats.org/officeDocument/2006/relationships/image" Target="media/image117.png"/><Relationship Id="rId187" Type="http://schemas.openxmlformats.org/officeDocument/2006/relationships/image" Target="media/image138.png"/><Relationship Id="rId1" Type="http://schemas.openxmlformats.org/officeDocument/2006/relationships/customXml" Target="../customXml/item1.xml"/><Relationship Id="rId212" Type="http://schemas.openxmlformats.org/officeDocument/2006/relationships/image" Target="media/image162.png"/><Relationship Id="rId28" Type="http://schemas.openxmlformats.org/officeDocument/2006/relationships/package" Target="embeddings/Microsoft_Visio_Drawing.vsdx"/><Relationship Id="rId49" Type="http://schemas.openxmlformats.org/officeDocument/2006/relationships/image" Target="media/image23.emf"/><Relationship Id="rId114" Type="http://schemas.openxmlformats.org/officeDocument/2006/relationships/image" Target="media/image65.jpeg"/><Relationship Id="rId60" Type="http://schemas.openxmlformats.org/officeDocument/2006/relationships/package" Target="embeddings/Microsoft_Visio_Drawing16.vsdx"/><Relationship Id="rId81" Type="http://schemas.openxmlformats.org/officeDocument/2006/relationships/image" Target="media/image39.emf"/><Relationship Id="rId135" Type="http://schemas.openxmlformats.org/officeDocument/2006/relationships/image" Target="media/image86.png"/><Relationship Id="rId156" Type="http://schemas.openxmlformats.org/officeDocument/2006/relationships/image" Target="media/image107.png"/><Relationship Id="rId177" Type="http://schemas.openxmlformats.org/officeDocument/2006/relationships/image" Target="media/image128.png"/><Relationship Id="rId198" Type="http://schemas.openxmlformats.org/officeDocument/2006/relationships/image" Target="media/image149.png"/><Relationship Id="rId202" Type="http://schemas.openxmlformats.org/officeDocument/2006/relationships/image" Target="media/image152.png"/><Relationship Id="rId18" Type="http://schemas.openxmlformats.org/officeDocument/2006/relationships/image" Target="media/image6.png"/><Relationship Id="rId39" Type="http://schemas.openxmlformats.org/officeDocument/2006/relationships/image" Target="media/image18.emf"/><Relationship Id="rId50" Type="http://schemas.openxmlformats.org/officeDocument/2006/relationships/package" Target="embeddings/Microsoft_Visio_Drawing11.vsdx"/><Relationship Id="rId104" Type="http://schemas.openxmlformats.org/officeDocument/2006/relationships/image" Target="media/image55.jpeg"/><Relationship Id="rId125" Type="http://schemas.openxmlformats.org/officeDocument/2006/relationships/image" Target="media/image76.png"/><Relationship Id="rId146" Type="http://schemas.openxmlformats.org/officeDocument/2006/relationships/image" Target="media/image97.png"/><Relationship Id="rId167" Type="http://schemas.openxmlformats.org/officeDocument/2006/relationships/image" Target="media/image118.png"/><Relationship Id="rId188" Type="http://schemas.openxmlformats.org/officeDocument/2006/relationships/image" Target="media/image139.png"/><Relationship Id="rId71" Type="http://schemas.openxmlformats.org/officeDocument/2006/relationships/image" Target="media/image34.emf"/><Relationship Id="rId92" Type="http://schemas.openxmlformats.org/officeDocument/2006/relationships/package" Target="embeddings/Microsoft_Visio_Drawing32.vsdx"/><Relationship Id="rId213" Type="http://schemas.openxmlformats.org/officeDocument/2006/relationships/header" Target="header6.xml"/><Relationship Id="rId2" Type="http://schemas.openxmlformats.org/officeDocument/2006/relationships/customXml" Target="../customXml/item2.xml"/><Relationship Id="rId29" Type="http://schemas.openxmlformats.org/officeDocument/2006/relationships/image" Target="media/image13.emf"/><Relationship Id="rId40" Type="http://schemas.openxmlformats.org/officeDocument/2006/relationships/package" Target="embeddings/Microsoft_Visio_Drawing6.vsdx"/><Relationship Id="rId115" Type="http://schemas.openxmlformats.org/officeDocument/2006/relationships/image" Target="media/image66.jpeg"/><Relationship Id="rId136" Type="http://schemas.openxmlformats.org/officeDocument/2006/relationships/image" Target="media/image87.png"/><Relationship Id="rId157" Type="http://schemas.openxmlformats.org/officeDocument/2006/relationships/image" Target="media/image108.png"/><Relationship Id="rId178" Type="http://schemas.openxmlformats.org/officeDocument/2006/relationships/image" Target="media/image129.png"/><Relationship Id="rId61" Type="http://schemas.openxmlformats.org/officeDocument/2006/relationships/image" Target="media/image29.emf"/><Relationship Id="rId82" Type="http://schemas.openxmlformats.org/officeDocument/2006/relationships/package" Target="embeddings/Microsoft_Visio_Drawing27.vsdx"/><Relationship Id="rId199" Type="http://schemas.openxmlformats.org/officeDocument/2006/relationships/image" Target="media/image150.jpeg"/><Relationship Id="rId203" Type="http://schemas.openxmlformats.org/officeDocument/2006/relationships/image" Target="media/image153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180E3A8EE14443BB390666B0AAA4E5" ma:contentTypeVersion="7" ma:contentTypeDescription="Create a new document." ma:contentTypeScope="" ma:versionID="a4b35007a68c3d9e2659af1ffd726b0f">
  <xsd:schema xmlns:xsd="http://www.w3.org/2001/XMLSchema" xmlns:xs="http://www.w3.org/2001/XMLSchema" xmlns:p="http://schemas.microsoft.com/office/2006/metadata/properties" xmlns:ns3="ee36077c-4476-460d-a6b2-3b731d81dab0" xmlns:ns4="34972503-02fc-44f3-ac32-533de668844b" targetNamespace="http://schemas.microsoft.com/office/2006/metadata/properties" ma:root="true" ma:fieldsID="4747602db4ebe4064a689e72027c3593" ns3:_="" ns4:_="">
    <xsd:import namespace="ee36077c-4476-460d-a6b2-3b731d81dab0"/>
    <xsd:import namespace="34972503-02fc-44f3-ac32-533de668844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36077c-4476-460d-a6b2-3b731d81da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972503-02fc-44f3-ac32-533de668844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E8DB44-5251-41DF-976E-13C9A25EF1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36077c-4476-460d-a6b2-3b731d81dab0"/>
    <ds:schemaRef ds:uri="34972503-02fc-44f3-ac32-533de66884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1D26ADC-9FA0-45E3-9CCA-820FAA7B3F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217A30A-D2F5-4DE9-8218-89CCF63842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A9CE657-2837-4814-BA8A-58EC7377D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163</Pages>
  <Words>17872</Words>
  <Characters>101873</Characters>
  <Application>Microsoft Office Word</Application>
  <DocSecurity>0</DocSecurity>
  <Lines>848</Lines>
  <Paragraphs>239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119506</CharactersWithSpaces>
  <SharedDoc>false</SharedDoc>
  <HLinks>
    <vt:vector size="1860" baseType="variant">
      <vt:variant>
        <vt:i4>1048629</vt:i4>
      </vt:variant>
      <vt:variant>
        <vt:i4>1847</vt:i4>
      </vt:variant>
      <vt:variant>
        <vt:i4>0</vt:i4>
      </vt:variant>
      <vt:variant>
        <vt:i4>5</vt:i4>
      </vt:variant>
      <vt:variant>
        <vt:lpwstr/>
      </vt:variant>
      <vt:variant>
        <vt:lpwstr>_Toc72235452</vt:lpwstr>
      </vt:variant>
      <vt:variant>
        <vt:i4>1245237</vt:i4>
      </vt:variant>
      <vt:variant>
        <vt:i4>1841</vt:i4>
      </vt:variant>
      <vt:variant>
        <vt:i4>0</vt:i4>
      </vt:variant>
      <vt:variant>
        <vt:i4>5</vt:i4>
      </vt:variant>
      <vt:variant>
        <vt:lpwstr/>
      </vt:variant>
      <vt:variant>
        <vt:lpwstr>_Toc72235451</vt:lpwstr>
      </vt:variant>
      <vt:variant>
        <vt:i4>1179701</vt:i4>
      </vt:variant>
      <vt:variant>
        <vt:i4>1835</vt:i4>
      </vt:variant>
      <vt:variant>
        <vt:i4>0</vt:i4>
      </vt:variant>
      <vt:variant>
        <vt:i4>5</vt:i4>
      </vt:variant>
      <vt:variant>
        <vt:lpwstr/>
      </vt:variant>
      <vt:variant>
        <vt:lpwstr>_Toc72235450</vt:lpwstr>
      </vt:variant>
      <vt:variant>
        <vt:i4>1769524</vt:i4>
      </vt:variant>
      <vt:variant>
        <vt:i4>1829</vt:i4>
      </vt:variant>
      <vt:variant>
        <vt:i4>0</vt:i4>
      </vt:variant>
      <vt:variant>
        <vt:i4>5</vt:i4>
      </vt:variant>
      <vt:variant>
        <vt:lpwstr/>
      </vt:variant>
      <vt:variant>
        <vt:lpwstr>_Toc72235449</vt:lpwstr>
      </vt:variant>
      <vt:variant>
        <vt:i4>1703988</vt:i4>
      </vt:variant>
      <vt:variant>
        <vt:i4>1823</vt:i4>
      </vt:variant>
      <vt:variant>
        <vt:i4>0</vt:i4>
      </vt:variant>
      <vt:variant>
        <vt:i4>5</vt:i4>
      </vt:variant>
      <vt:variant>
        <vt:lpwstr/>
      </vt:variant>
      <vt:variant>
        <vt:lpwstr>_Toc72235448</vt:lpwstr>
      </vt:variant>
      <vt:variant>
        <vt:i4>1376308</vt:i4>
      </vt:variant>
      <vt:variant>
        <vt:i4>1817</vt:i4>
      </vt:variant>
      <vt:variant>
        <vt:i4>0</vt:i4>
      </vt:variant>
      <vt:variant>
        <vt:i4>5</vt:i4>
      </vt:variant>
      <vt:variant>
        <vt:lpwstr/>
      </vt:variant>
      <vt:variant>
        <vt:lpwstr>_Toc72235447</vt:lpwstr>
      </vt:variant>
      <vt:variant>
        <vt:i4>1310772</vt:i4>
      </vt:variant>
      <vt:variant>
        <vt:i4>1811</vt:i4>
      </vt:variant>
      <vt:variant>
        <vt:i4>0</vt:i4>
      </vt:variant>
      <vt:variant>
        <vt:i4>5</vt:i4>
      </vt:variant>
      <vt:variant>
        <vt:lpwstr/>
      </vt:variant>
      <vt:variant>
        <vt:lpwstr>_Toc72235446</vt:lpwstr>
      </vt:variant>
      <vt:variant>
        <vt:i4>1507380</vt:i4>
      </vt:variant>
      <vt:variant>
        <vt:i4>1805</vt:i4>
      </vt:variant>
      <vt:variant>
        <vt:i4>0</vt:i4>
      </vt:variant>
      <vt:variant>
        <vt:i4>5</vt:i4>
      </vt:variant>
      <vt:variant>
        <vt:lpwstr/>
      </vt:variant>
      <vt:variant>
        <vt:lpwstr>_Toc72235445</vt:lpwstr>
      </vt:variant>
      <vt:variant>
        <vt:i4>1441844</vt:i4>
      </vt:variant>
      <vt:variant>
        <vt:i4>1799</vt:i4>
      </vt:variant>
      <vt:variant>
        <vt:i4>0</vt:i4>
      </vt:variant>
      <vt:variant>
        <vt:i4>5</vt:i4>
      </vt:variant>
      <vt:variant>
        <vt:lpwstr/>
      </vt:variant>
      <vt:variant>
        <vt:lpwstr>_Toc72235444</vt:lpwstr>
      </vt:variant>
      <vt:variant>
        <vt:i4>1114164</vt:i4>
      </vt:variant>
      <vt:variant>
        <vt:i4>1793</vt:i4>
      </vt:variant>
      <vt:variant>
        <vt:i4>0</vt:i4>
      </vt:variant>
      <vt:variant>
        <vt:i4>5</vt:i4>
      </vt:variant>
      <vt:variant>
        <vt:lpwstr/>
      </vt:variant>
      <vt:variant>
        <vt:lpwstr>_Toc72235443</vt:lpwstr>
      </vt:variant>
      <vt:variant>
        <vt:i4>1048628</vt:i4>
      </vt:variant>
      <vt:variant>
        <vt:i4>1787</vt:i4>
      </vt:variant>
      <vt:variant>
        <vt:i4>0</vt:i4>
      </vt:variant>
      <vt:variant>
        <vt:i4>5</vt:i4>
      </vt:variant>
      <vt:variant>
        <vt:lpwstr/>
      </vt:variant>
      <vt:variant>
        <vt:lpwstr>_Toc72235442</vt:lpwstr>
      </vt:variant>
      <vt:variant>
        <vt:i4>1245236</vt:i4>
      </vt:variant>
      <vt:variant>
        <vt:i4>1781</vt:i4>
      </vt:variant>
      <vt:variant>
        <vt:i4>0</vt:i4>
      </vt:variant>
      <vt:variant>
        <vt:i4>5</vt:i4>
      </vt:variant>
      <vt:variant>
        <vt:lpwstr/>
      </vt:variant>
      <vt:variant>
        <vt:lpwstr>_Toc72235441</vt:lpwstr>
      </vt:variant>
      <vt:variant>
        <vt:i4>1179700</vt:i4>
      </vt:variant>
      <vt:variant>
        <vt:i4>1775</vt:i4>
      </vt:variant>
      <vt:variant>
        <vt:i4>0</vt:i4>
      </vt:variant>
      <vt:variant>
        <vt:i4>5</vt:i4>
      </vt:variant>
      <vt:variant>
        <vt:lpwstr/>
      </vt:variant>
      <vt:variant>
        <vt:lpwstr>_Toc72235440</vt:lpwstr>
      </vt:variant>
      <vt:variant>
        <vt:i4>1769523</vt:i4>
      </vt:variant>
      <vt:variant>
        <vt:i4>1769</vt:i4>
      </vt:variant>
      <vt:variant>
        <vt:i4>0</vt:i4>
      </vt:variant>
      <vt:variant>
        <vt:i4>5</vt:i4>
      </vt:variant>
      <vt:variant>
        <vt:lpwstr/>
      </vt:variant>
      <vt:variant>
        <vt:lpwstr>_Toc72235439</vt:lpwstr>
      </vt:variant>
      <vt:variant>
        <vt:i4>1703987</vt:i4>
      </vt:variant>
      <vt:variant>
        <vt:i4>1763</vt:i4>
      </vt:variant>
      <vt:variant>
        <vt:i4>0</vt:i4>
      </vt:variant>
      <vt:variant>
        <vt:i4>5</vt:i4>
      </vt:variant>
      <vt:variant>
        <vt:lpwstr/>
      </vt:variant>
      <vt:variant>
        <vt:lpwstr>_Toc72235438</vt:lpwstr>
      </vt:variant>
      <vt:variant>
        <vt:i4>1376307</vt:i4>
      </vt:variant>
      <vt:variant>
        <vt:i4>1757</vt:i4>
      </vt:variant>
      <vt:variant>
        <vt:i4>0</vt:i4>
      </vt:variant>
      <vt:variant>
        <vt:i4>5</vt:i4>
      </vt:variant>
      <vt:variant>
        <vt:lpwstr/>
      </vt:variant>
      <vt:variant>
        <vt:lpwstr>_Toc72235437</vt:lpwstr>
      </vt:variant>
      <vt:variant>
        <vt:i4>1310771</vt:i4>
      </vt:variant>
      <vt:variant>
        <vt:i4>1751</vt:i4>
      </vt:variant>
      <vt:variant>
        <vt:i4>0</vt:i4>
      </vt:variant>
      <vt:variant>
        <vt:i4>5</vt:i4>
      </vt:variant>
      <vt:variant>
        <vt:lpwstr/>
      </vt:variant>
      <vt:variant>
        <vt:lpwstr>_Toc72235436</vt:lpwstr>
      </vt:variant>
      <vt:variant>
        <vt:i4>1507379</vt:i4>
      </vt:variant>
      <vt:variant>
        <vt:i4>1745</vt:i4>
      </vt:variant>
      <vt:variant>
        <vt:i4>0</vt:i4>
      </vt:variant>
      <vt:variant>
        <vt:i4>5</vt:i4>
      </vt:variant>
      <vt:variant>
        <vt:lpwstr/>
      </vt:variant>
      <vt:variant>
        <vt:lpwstr>_Toc72235435</vt:lpwstr>
      </vt:variant>
      <vt:variant>
        <vt:i4>1441843</vt:i4>
      </vt:variant>
      <vt:variant>
        <vt:i4>1739</vt:i4>
      </vt:variant>
      <vt:variant>
        <vt:i4>0</vt:i4>
      </vt:variant>
      <vt:variant>
        <vt:i4>5</vt:i4>
      </vt:variant>
      <vt:variant>
        <vt:lpwstr/>
      </vt:variant>
      <vt:variant>
        <vt:lpwstr>_Toc72235434</vt:lpwstr>
      </vt:variant>
      <vt:variant>
        <vt:i4>1114163</vt:i4>
      </vt:variant>
      <vt:variant>
        <vt:i4>1733</vt:i4>
      </vt:variant>
      <vt:variant>
        <vt:i4>0</vt:i4>
      </vt:variant>
      <vt:variant>
        <vt:i4>5</vt:i4>
      </vt:variant>
      <vt:variant>
        <vt:lpwstr/>
      </vt:variant>
      <vt:variant>
        <vt:lpwstr>_Toc72235433</vt:lpwstr>
      </vt:variant>
      <vt:variant>
        <vt:i4>1048627</vt:i4>
      </vt:variant>
      <vt:variant>
        <vt:i4>1727</vt:i4>
      </vt:variant>
      <vt:variant>
        <vt:i4>0</vt:i4>
      </vt:variant>
      <vt:variant>
        <vt:i4>5</vt:i4>
      </vt:variant>
      <vt:variant>
        <vt:lpwstr/>
      </vt:variant>
      <vt:variant>
        <vt:lpwstr>_Toc72235432</vt:lpwstr>
      </vt:variant>
      <vt:variant>
        <vt:i4>1245235</vt:i4>
      </vt:variant>
      <vt:variant>
        <vt:i4>1721</vt:i4>
      </vt:variant>
      <vt:variant>
        <vt:i4>0</vt:i4>
      </vt:variant>
      <vt:variant>
        <vt:i4>5</vt:i4>
      </vt:variant>
      <vt:variant>
        <vt:lpwstr/>
      </vt:variant>
      <vt:variant>
        <vt:lpwstr>_Toc72235431</vt:lpwstr>
      </vt:variant>
      <vt:variant>
        <vt:i4>1179699</vt:i4>
      </vt:variant>
      <vt:variant>
        <vt:i4>1715</vt:i4>
      </vt:variant>
      <vt:variant>
        <vt:i4>0</vt:i4>
      </vt:variant>
      <vt:variant>
        <vt:i4>5</vt:i4>
      </vt:variant>
      <vt:variant>
        <vt:lpwstr/>
      </vt:variant>
      <vt:variant>
        <vt:lpwstr>_Toc72235430</vt:lpwstr>
      </vt:variant>
      <vt:variant>
        <vt:i4>1769522</vt:i4>
      </vt:variant>
      <vt:variant>
        <vt:i4>1709</vt:i4>
      </vt:variant>
      <vt:variant>
        <vt:i4>0</vt:i4>
      </vt:variant>
      <vt:variant>
        <vt:i4>5</vt:i4>
      </vt:variant>
      <vt:variant>
        <vt:lpwstr/>
      </vt:variant>
      <vt:variant>
        <vt:lpwstr>_Toc72235429</vt:lpwstr>
      </vt:variant>
      <vt:variant>
        <vt:i4>1703986</vt:i4>
      </vt:variant>
      <vt:variant>
        <vt:i4>1703</vt:i4>
      </vt:variant>
      <vt:variant>
        <vt:i4>0</vt:i4>
      </vt:variant>
      <vt:variant>
        <vt:i4>5</vt:i4>
      </vt:variant>
      <vt:variant>
        <vt:lpwstr/>
      </vt:variant>
      <vt:variant>
        <vt:lpwstr>_Toc72235428</vt:lpwstr>
      </vt:variant>
      <vt:variant>
        <vt:i4>1376306</vt:i4>
      </vt:variant>
      <vt:variant>
        <vt:i4>1697</vt:i4>
      </vt:variant>
      <vt:variant>
        <vt:i4>0</vt:i4>
      </vt:variant>
      <vt:variant>
        <vt:i4>5</vt:i4>
      </vt:variant>
      <vt:variant>
        <vt:lpwstr/>
      </vt:variant>
      <vt:variant>
        <vt:lpwstr>_Toc72235427</vt:lpwstr>
      </vt:variant>
      <vt:variant>
        <vt:i4>1310770</vt:i4>
      </vt:variant>
      <vt:variant>
        <vt:i4>1691</vt:i4>
      </vt:variant>
      <vt:variant>
        <vt:i4>0</vt:i4>
      </vt:variant>
      <vt:variant>
        <vt:i4>5</vt:i4>
      </vt:variant>
      <vt:variant>
        <vt:lpwstr/>
      </vt:variant>
      <vt:variant>
        <vt:lpwstr>_Toc72235426</vt:lpwstr>
      </vt:variant>
      <vt:variant>
        <vt:i4>1507378</vt:i4>
      </vt:variant>
      <vt:variant>
        <vt:i4>1685</vt:i4>
      </vt:variant>
      <vt:variant>
        <vt:i4>0</vt:i4>
      </vt:variant>
      <vt:variant>
        <vt:i4>5</vt:i4>
      </vt:variant>
      <vt:variant>
        <vt:lpwstr/>
      </vt:variant>
      <vt:variant>
        <vt:lpwstr>_Toc72235425</vt:lpwstr>
      </vt:variant>
      <vt:variant>
        <vt:i4>1441842</vt:i4>
      </vt:variant>
      <vt:variant>
        <vt:i4>1679</vt:i4>
      </vt:variant>
      <vt:variant>
        <vt:i4>0</vt:i4>
      </vt:variant>
      <vt:variant>
        <vt:i4>5</vt:i4>
      </vt:variant>
      <vt:variant>
        <vt:lpwstr/>
      </vt:variant>
      <vt:variant>
        <vt:lpwstr>_Toc72235424</vt:lpwstr>
      </vt:variant>
      <vt:variant>
        <vt:i4>1114162</vt:i4>
      </vt:variant>
      <vt:variant>
        <vt:i4>1673</vt:i4>
      </vt:variant>
      <vt:variant>
        <vt:i4>0</vt:i4>
      </vt:variant>
      <vt:variant>
        <vt:i4>5</vt:i4>
      </vt:variant>
      <vt:variant>
        <vt:lpwstr/>
      </vt:variant>
      <vt:variant>
        <vt:lpwstr>_Toc72235423</vt:lpwstr>
      </vt:variant>
      <vt:variant>
        <vt:i4>1048626</vt:i4>
      </vt:variant>
      <vt:variant>
        <vt:i4>1667</vt:i4>
      </vt:variant>
      <vt:variant>
        <vt:i4>0</vt:i4>
      </vt:variant>
      <vt:variant>
        <vt:i4>5</vt:i4>
      </vt:variant>
      <vt:variant>
        <vt:lpwstr/>
      </vt:variant>
      <vt:variant>
        <vt:lpwstr>_Toc72235422</vt:lpwstr>
      </vt:variant>
      <vt:variant>
        <vt:i4>1245234</vt:i4>
      </vt:variant>
      <vt:variant>
        <vt:i4>1661</vt:i4>
      </vt:variant>
      <vt:variant>
        <vt:i4>0</vt:i4>
      </vt:variant>
      <vt:variant>
        <vt:i4>5</vt:i4>
      </vt:variant>
      <vt:variant>
        <vt:lpwstr/>
      </vt:variant>
      <vt:variant>
        <vt:lpwstr>_Toc72235421</vt:lpwstr>
      </vt:variant>
      <vt:variant>
        <vt:i4>1179698</vt:i4>
      </vt:variant>
      <vt:variant>
        <vt:i4>1655</vt:i4>
      </vt:variant>
      <vt:variant>
        <vt:i4>0</vt:i4>
      </vt:variant>
      <vt:variant>
        <vt:i4>5</vt:i4>
      </vt:variant>
      <vt:variant>
        <vt:lpwstr/>
      </vt:variant>
      <vt:variant>
        <vt:lpwstr>_Toc72235420</vt:lpwstr>
      </vt:variant>
      <vt:variant>
        <vt:i4>1769521</vt:i4>
      </vt:variant>
      <vt:variant>
        <vt:i4>1649</vt:i4>
      </vt:variant>
      <vt:variant>
        <vt:i4>0</vt:i4>
      </vt:variant>
      <vt:variant>
        <vt:i4>5</vt:i4>
      </vt:variant>
      <vt:variant>
        <vt:lpwstr/>
      </vt:variant>
      <vt:variant>
        <vt:lpwstr>_Toc72235419</vt:lpwstr>
      </vt:variant>
      <vt:variant>
        <vt:i4>1703985</vt:i4>
      </vt:variant>
      <vt:variant>
        <vt:i4>1643</vt:i4>
      </vt:variant>
      <vt:variant>
        <vt:i4>0</vt:i4>
      </vt:variant>
      <vt:variant>
        <vt:i4>5</vt:i4>
      </vt:variant>
      <vt:variant>
        <vt:lpwstr/>
      </vt:variant>
      <vt:variant>
        <vt:lpwstr>_Toc72235418</vt:lpwstr>
      </vt:variant>
      <vt:variant>
        <vt:i4>1376305</vt:i4>
      </vt:variant>
      <vt:variant>
        <vt:i4>1637</vt:i4>
      </vt:variant>
      <vt:variant>
        <vt:i4>0</vt:i4>
      </vt:variant>
      <vt:variant>
        <vt:i4>5</vt:i4>
      </vt:variant>
      <vt:variant>
        <vt:lpwstr/>
      </vt:variant>
      <vt:variant>
        <vt:lpwstr>_Toc72235417</vt:lpwstr>
      </vt:variant>
      <vt:variant>
        <vt:i4>1310769</vt:i4>
      </vt:variant>
      <vt:variant>
        <vt:i4>1631</vt:i4>
      </vt:variant>
      <vt:variant>
        <vt:i4>0</vt:i4>
      </vt:variant>
      <vt:variant>
        <vt:i4>5</vt:i4>
      </vt:variant>
      <vt:variant>
        <vt:lpwstr/>
      </vt:variant>
      <vt:variant>
        <vt:lpwstr>_Toc72235416</vt:lpwstr>
      </vt:variant>
      <vt:variant>
        <vt:i4>1179703</vt:i4>
      </vt:variant>
      <vt:variant>
        <vt:i4>1622</vt:i4>
      </vt:variant>
      <vt:variant>
        <vt:i4>0</vt:i4>
      </vt:variant>
      <vt:variant>
        <vt:i4>5</vt:i4>
      </vt:variant>
      <vt:variant>
        <vt:lpwstr/>
      </vt:variant>
      <vt:variant>
        <vt:lpwstr>_Toc72266342</vt:lpwstr>
      </vt:variant>
      <vt:variant>
        <vt:i4>1114167</vt:i4>
      </vt:variant>
      <vt:variant>
        <vt:i4>1616</vt:i4>
      </vt:variant>
      <vt:variant>
        <vt:i4>0</vt:i4>
      </vt:variant>
      <vt:variant>
        <vt:i4>5</vt:i4>
      </vt:variant>
      <vt:variant>
        <vt:lpwstr/>
      </vt:variant>
      <vt:variant>
        <vt:lpwstr>_Toc72266341</vt:lpwstr>
      </vt:variant>
      <vt:variant>
        <vt:i4>1048631</vt:i4>
      </vt:variant>
      <vt:variant>
        <vt:i4>1610</vt:i4>
      </vt:variant>
      <vt:variant>
        <vt:i4>0</vt:i4>
      </vt:variant>
      <vt:variant>
        <vt:i4>5</vt:i4>
      </vt:variant>
      <vt:variant>
        <vt:lpwstr/>
      </vt:variant>
      <vt:variant>
        <vt:lpwstr>_Toc72266340</vt:lpwstr>
      </vt:variant>
      <vt:variant>
        <vt:i4>1638448</vt:i4>
      </vt:variant>
      <vt:variant>
        <vt:i4>1604</vt:i4>
      </vt:variant>
      <vt:variant>
        <vt:i4>0</vt:i4>
      </vt:variant>
      <vt:variant>
        <vt:i4>5</vt:i4>
      </vt:variant>
      <vt:variant>
        <vt:lpwstr/>
      </vt:variant>
      <vt:variant>
        <vt:lpwstr>_Toc72266339</vt:lpwstr>
      </vt:variant>
      <vt:variant>
        <vt:i4>1572912</vt:i4>
      </vt:variant>
      <vt:variant>
        <vt:i4>1598</vt:i4>
      </vt:variant>
      <vt:variant>
        <vt:i4>0</vt:i4>
      </vt:variant>
      <vt:variant>
        <vt:i4>5</vt:i4>
      </vt:variant>
      <vt:variant>
        <vt:lpwstr/>
      </vt:variant>
      <vt:variant>
        <vt:lpwstr>_Toc72266338</vt:lpwstr>
      </vt:variant>
      <vt:variant>
        <vt:i4>1507376</vt:i4>
      </vt:variant>
      <vt:variant>
        <vt:i4>1592</vt:i4>
      </vt:variant>
      <vt:variant>
        <vt:i4>0</vt:i4>
      </vt:variant>
      <vt:variant>
        <vt:i4>5</vt:i4>
      </vt:variant>
      <vt:variant>
        <vt:lpwstr/>
      </vt:variant>
      <vt:variant>
        <vt:lpwstr>_Toc72266337</vt:lpwstr>
      </vt:variant>
      <vt:variant>
        <vt:i4>1441840</vt:i4>
      </vt:variant>
      <vt:variant>
        <vt:i4>1586</vt:i4>
      </vt:variant>
      <vt:variant>
        <vt:i4>0</vt:i4>
      </vt:variant>
      <vt:variant>
        <vt:i4>5</vt:i4>
      </vt:variant>
      <vt:variant>
        <vt:lpwstr/>
      </vt:variant>
      <vt:variant>
        <vt:lpwstr>_Toc72266336</vt:lpwstr>
      </vt:variant>
      <vt:variant>
        <vt:i4>1376304</vt:i4>
      </vt:variant>
      <vt:variant>
        <vt:i4>1580</vt:i4>
      </vt:variant>
      <vt:variant>
        <vt:i4>0</vt:i4>
      </vt:variant>
      <vt:variant>
        <vt:i4>5</vt:i4>
      </vt:variant>
      <vt:variant>
        <vt:lpwstr/>
      </vt:variant>
      <vt:variant>
        <vt:lpwstr>_Toc72266335</vt:lpwstr>
      </vt:variant>
      <vt:variant>
        <vt:i4>1310768</vt:i4>
      </vt:variant>
      <vt:variant>
        <vt:i4>1574</vt:i4>
      </vt:variant>
      <vt:variant>
        <vt:i4>0</vt:i4>
      </vt:variant>
      <vt:variant>
        <vt:i4>5</vt:i4>
      </vt:variant>
      <vt:variant>
        <vt:lpwstr/>
      </vt:variant>
      <vt:variant>
        <vt:lpwstr>_Toc72266334</vt:lpwstr>
      </vt:variant>
      <vt:variant>
        <vt:i4>1245232</vt:i4>
      </vt:variant>
      <vt:variant>
        <vt:i4>1568</vt:i4>
      </vt:variant>
      <vt:variant>
        <vt:i4>0</vt:i4>
      </vt:variant>
      <vt:variant>
        <vt:i4>5</vt:i4>
      </vt:variant>
      <vt:variant>
        <vt:lpwstr/>
      </vt:variant>
      <vt:variant>
        <vt:lpwstr>_Toc72266333</vt:lpwstr>
      </vt:variant>
      <vt:variant>
        <vt:i4>1179696</vt:i4>
      </vt:variant>
      <vt:variant>
        <vt:i4>1562</vt:i4>
      </vt:variant>
      <vt:variant>
        <vt:i4>0</vt:i4>
      </vt:variant>
      <vt:variant>
        <vt:i4>5</vt:i4>
      </vt:variant>
      <vt:variant>
        <vt:lpwstr/>
      </vt:variant>
      <vt:variant>
        <vt:lpwstr>_Toc72266332</vt:lpwstr>
      </vt:variant>
      <vt:variant>
        <vt:i4>1114160</vt:i4>
      </vt:variant>
      <vt:variant>
        <vt:i4>1556</vt:i4>
      </vt:variant>
      <vt:variant>
        <vt:i4>0</vt:i4>
      </vt:variant>
      <vt:variant>
        <vt:i4>5</vt:i4>
      </vt:variant>
      <vt:variant>
        <vt:lpwstr/>
      </vt:variant>
      <vt:variant>
        <vt:lpwstr>_Toc72266331</vt:lpwstr>
      </vt:variant>
      <vt:variant>
        <vt:i4>1048624</vt:i4>
      </vt:variant>
      <vt:variant>
        <vt:i4>1550</vt:i4>
      </vt:variant>
      <vt:variant>
        <vt:i4>0</vt:i4>
      </vt:variant>
      <vt:variant>
        <vt:i4>5</vt:i4>
      </vt:variant>
      <vt:variant>
        <vt:lpwstr/>
      </vt:variant>
      <vt:variant>
        <vt:lpwstr>_Toc72266330</vt:lpwstr>
      </vt:variant>
      <vt:variant>
        <vt:i4>1638449</vt:i4>
      </vt:variant>
      <vt:variant>
        <vt:i4>1544</vt:i4>
      </vt:variant>
      <vt:variant>
        <vt:i4>0</vt:i4>
      </vt:variant>
      <vt:variant>
        <vt:i4>5</vt:i4>
      </vt:variant>
      <vt:variant>
        <vt:lpwstr/>
      </vt:variant>
      <vt:variant>
        <vt:lpwstr>_Toc72266329</vt:lpwstr>
      </vt:variant>
      <vt:variant>
        <vt:i4>1572913</vt:i4>
      </vt:variant>
      <vt:variant>
        <vt:i4>1538</vt:i4>
      </vt:variant>
      <vt:variant>
        <vt:i4>0</vt:i4>
      </vt:variant>
      <vt:variant>
        <vt:i4>5</vt:i4>
      </vt:variant>
      <vt:variant>
        <vt:lpwstr/>
      </vt:variant>
      <vt:variant>
        <vt:lpwstr>_Toc72266328</vt:lpwstr>
      </vt:variant>
      <vt:variant>
        <vt:i4>1507377</vt:i4>
      </vt:variant>
      <vt:variant>
        <vt:i4>1532</vt:i4>
      </vt:variant>
      <vt:variant>
        <vt:i4>0</vt:i4>
      </vt:variant>
      <vt:variant>
        <vt:i4>5</vt:i4>
      </vt:variant>
      <vt:variant>
        <vt:lpwstr/>
      </vt:variant>
      <vt:variant>
        <vt:lpwstr>_Toc72266327</vt:lpwstr>
      </vt:variant>
      <vt:variant>
        <vt:i4>1441841</vt:i4>
      </vt:variant>
      <vt:variant>
        <vt:i4>1526</vt:i4>
      </vt:variant>
      <vt:variant>
        <vt:i4>0</vt:i4>
      </vt:variant>
      <vt:variant>
        <vt:i4>5</vt:i4>
      </vt:variant>
      <vt:variant>
        <vt:lpwstr/>
      </vt:variant>
      <vt:variant>
        <vt:lpwstr>_Toc72266326</vt:lpwstr>
      </vt:variant>
      <vt:variant>
        <vt:i4>1376305</vt:i4>
      </vt:variant>
      <vt:variant>
        <vt:i4>1520</vt:i4>
      </vt:variant>
      <vt:variant>
        <vt:i4>0</vt:i4>
      </vt:variant>
      <vt:variant>
        <vt:i4>5</vt:i4>
      </vt:variant>
      <vt:variant>
        <vt:lpwstr/>
      </vt:variant>
      <vt:variant>
        <vt:lpwstr>_Toc72266325</vt:lpwstr>
      </vt:variant>
      <vt:variant>
        <vt:i4>1310769</vt:i4>
      </vt:variant>
      <vt:variant>
        <vt:i4>1514</vt:i4>
      </vt:variant>
      <vt:variant>
        <vt:i4>0</vt:i4>
      </vt:variant>
      <vt:variant>
        <vt:i4>5</vt:i4>
      </vt:variant>
      <vt:variant>
        <vt:lpwstr/>
      </vt:variant>
      <vt:variant>
        <vt:lpwstr>_Toc72266324</vt:lpwstr>
      </vt:variant>
      <vt:variant>
        <vt:i4>1245233</vt:i4>
      </vt:variant>
      <vt:variant>
        <vt:i4>1508</vt:i4>
      </vt:variant>
      <vt:variant>
        <vt:i4>0</vt:i4>
      </vt:variant>
      <vt:variant>
        <vt:i4>5</vt:i4>
      </vt:variant>
      <vt:variant>
        <vt:lpwstr/>
      </vt:variant>
      <vt:variant>
        <vt:lpwstr>_Toc72266323</vt:lpwstr>
      </vt:variant>
      <vt:variant>
        <vt:i4>1179697</vt:i4>
      </vt:variant>
      <vt:variant>
        <vt:i4>1502</vt:i4>
      </vt:variant>
      <vt:variant>
        <vt:i4>0</vt:i4>
      </vt:variant>
      <vt:variant>
        <vt:i4>5</vt:i4>
      </vt:variant>
      <vt:variant>
        <vt:lpwstr/>
      </vt:variant>
      <vt:variant>
        <vt:lpwstr>_Toc72266322</vt:lpwstr>
      </vt:variant>
      <vt:variant>
        <vt:i4>1114161</vt:i4>
      </vt:variant>
      <vt:variant>
        <vt:i4>1496</vt:i4>
      </vt:variant>
      <vt:variant>
        <vt:i4>0</vt:i4>
      </vt:variant>
      <vt:variant>
        <vt:i4>5</vt:i4>
      </vt:variant>
      <vt:variant>
        <vt:lpwstr/>
      </vt:variant>
      <vt:variant>
        <vt:lpwstr>_Toc72266321</vt:lpwstr>
      </vt:variant>
      <vt:variant>
        <vt:i4>1048625</vt:i4>
      </vt:variant>
      <vt:variant>
        <vt:i4>1490</vt:i4>
      </vt:variant>
      <vt:variant>
        <vt:i4>0</vt:i4>
      </vt:variant>
      <vt:variant>
        <vt:i4>5</vt:i4>
      </vt:variant>
      <vt:variant>
        <vt:lpwstr/>
      </vt:variant>
      <vt:variant>
        <vt:lpwstr>_Toc72266320</vt:lpwstr>
      </vt:variant>
      <vt:variant>
        <vt:i4>1638450</vt:i4>
      </vt:variant>
      <vt:variant>
        <vt:i4>1484</vt:i4>
      </vt:variant>
      <vt:variant>
        <vt:i4>0</vt:i4>
      </vt:variant>
      <vt:variant>
        <vt:i4>5</vt:i4>
      </vt:variant>
      <vt:variant>
        <vt:lpwstr/>
      </vt:variant>
      <vt:variant>
        <vt:lpwstr>_Toc72266319</vt:lpwstr>
      </vt:variant>
      <vt:variant>
        <vt:i4>1572914</vt:i4>
      </vt:variant>
      <vt:variant>
        <vt:i4>1478</vt:i4>
      </vt:variant>
      <vt:variant>
        <vt:i4>0</vt:i4>
      </vt:variant>
      <vt:variant>
        <vt:i4>5</vt:i4>
      </vt:variant>
      <vt:variant>
        <vt:lpwstr/>
      </vt:variant>
      <vt:variant>
        <vt:lpwstr>_Toc72266318</vt:lpwstr>
      </vt:variant>
      <vt:variant>
        <vt:i4>1507378</vt:i4>
      </vt:variant>
      <vt:variant>
        <vt:i4>1472</vt:i4>
      </vt:variant>
      <vt:variant>
        <vt:i4>0</vt:i4>
      </vt:variant>
      <vt:variant>
        <vt:i4>5</vt:i4>
      </vt:variant>
      <vt:variant>
        <vt:lpwstr/>
      </vt:variant>
      <vt:variant>
        <vt:lpwstr>_Toc72266317</vt:lpwstr>
      </vt:variant>
      <vt:variant>
        <vt:i4>1441842</vt:i4>
      </vt:variant>
      <vt:variant>
        <vt:i4>1466</vt:i4>
      </vt:variant>
      <vt:variant>
        <vt:i4>0</vt:i4>
      </vt:variant>
      <vt:variant>
        <vt:i4>5</vt:i4>
      </vt:variant>
      <vt:variant>
        <vt:lpwstr/>
      </vt:variant>
      <vt:variant>
        <vt:lpwstr>_Toc72266316</vt:lpwstr>
      </vt:variant>
      <vt:variant>
        <vt:i4>1376306</vt:i4>
      </vt:variant>
      <vt:variant>
        <vt:i4>1460</vt:i4>
      </vt:variant>
      <vt:variant>
        <vt:i4>0</vt:i4>
      </vt:variant>
      <vt:variant>
        <vt:i4>5</vt:i4>
      </vt:variant>
      <vt:variant>
        <vt:lpwstr/>
      </vt:variant>
      <vt:variant>
        <vt:lpwstr>_Toc72266315</vt:lpwstr>
      </vt:variant>
      <vt:variant>
        <vt:i4>1310770</vt:i4>
      </vt:variant>
      <vt:variant>
        <vt:i4>1454</vt:i4>
      </vt:variant>
      <vt:variant>
        <vt:i4>0</vt:i4>
      </vt:variant>
      <vt:variant>
        <vt:i4>5</vt:i4>
      </vt:variant>
      <vt:variant>
        <vt:lpwstr/>
      </vt:variant>
      <vt:variant>
        <vt:lpwstr>_Toc72266314</vt:lpwstr>
      </vt:variant>
      <vt:variant>
        <vt:i4>1245234</vt:i4>
      </vt:variant>
      <vt:variant>
        <vt:i4>1448</vt:i4>
      </vt:variant>
      <vt:variant>
        <vt:i4>0</vt:i4>
      </vt:variant>
      <vt:variant>
        <vt:i4>5</vt:i4>
      </vt:variant>
      <vt:variant>
        <vt:lpwstr/>
      </vt:variant>
      <vt:variant>
        <vt:lpwstr>_Toc72266313</vt:lpwstr>
      </vt:variant>
      <vt:variant>
        <vt:i4>1179698</vt:i4>
      </vt:variant>
      <vt:variant>
        <vt:i4>1442</vt:i4>
      </vt:variant>
      <vt:variant>
        <vt:i4>0</vt:i4>
      </vt:variant>
      <vt:variant>
        <vt:i4>5</vt:i4>
      </vt:variant>
      <vt:variant>
        <vt:lpwstr/>
      </vt:variant>
      <vt:variant>
        <vt:lpwstr>_Toc72266312</vt:lpwstr>
      </vt:variant>
      <vt:variant>
        <vt:i4>1114162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_Toc72266311</vt:lpwstr>
      </vt:variant>
      <vt:variant>
        <vt:i4>1048626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_Toc72266310</vt:lpwstr>
      </vt:variant>
      <vt:variant>
        <vt:i4>1638451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_Toc72266309</vt:lpwstr>
      </vt:variant>
      <vt:variant>
        <vt:i4>1572915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_Toc72266308</vt:lpwstr>
      </vt:variant>
      <vt:variant>
        <vt:i4>1507379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_Toc72266307</vt:lpwstr>
      </vt:variant>
      <vt:variant>
        <vt:i4>1441843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_Toc72266306</vt:lpwstr>
      </vt:variant>
      <vt:variant>
        <vt:i4>1376307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_Toc72266305</vt:lpwstr>
      </vt:variant>
      <vt:variant>
        <vt:i4>1310771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_Toc72266304</vt:lpwstr>
      </vt:variant>
      <vt:variant>
        <vt:i4>1245235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_Toc72266303</vt:lpwstr>
      </vt:variant>
      <vt:variant>
        <vt:i4>1179699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_Toc72266302</vt:lpwstr>
      </vt:variant>
      <vt:variant>
        <vt:i4>1114163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_Toc72266301</vt:lpwstr>
      </vt:variant>
      <vt:variant>
        <vt:i4>1048627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_Toc72266300</vt:lpwstr>
      </vt:variant>
      <vt:variant>
        <vt:i4>1572922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_Toc72266299</vt:lpwstr>
      </vt:variant>
      <vt:variant>
        <vt:i4>1638458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_Toc72266298</vt:lpwstr>
      </vt:variant>
      <vt:variant>
        <vt:i4>1441850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_Toc72266297</vt:lpwstr>
      </vt:variant>
      <vt:variant>
        <vt:i4>1507386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_Toc72266296</vt:lpwstr>
      </vt:variant>
      <vt:variant>
        <vt:i4>1310778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_Toc72266295</vt:lpwstr>
      </vt:variant>
      <vt:variant>
        <vt:i4>1376314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_Toc72266294</vt:lpwstr>
      </vt:variant>
      <vt:variant>
        <vt:i4>1179706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_Toc72266293</vt:lpwstr>
      </vt:variant>
      <vt:variant>
        <vt:i4>1245242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_Toc72266292</vt:lpwstr>
      </vt:variant>
      <vt:variant>
        <vt:i4>1048634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_Toc72266291</vt:lpwstr>
      </vt:variant>
      <vt:variant>
        <vt:i4>1114170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_Toc72266290</vt:lpwstr>
      </vt:variant>
      <vt:variant>
        <vt:i4>1572923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_Toc72266289</vt:lpwstr>
      </vt:variant>
      <vt:variant>
        <vt:i4>1638459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_Toc72266288</vt:lpwstr>
      </vt:variant>
      <vt:variant>
        <vt:i4>1441851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_Toc72266287</vt:lpwstr>
      </vt:variant>
      <vt:variant>
        <vt:i4>1507387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_Toc72266286</vt:lpwstr>
      </vt:variant>
      <vt:variant>
        <vt:i4>1310779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_Toc72266285</vt:lpwstr>
      </vt:variant>
      <vt:variant>
        <vt:i4>1376315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_Toc72266284</vt:lpwstr>
      </vt:variant>
      <vt:variant>
        <vt:i4>1179707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_Toc72266283</vt:lpwstr>
      </vt:variant>
      <vt:variant>
        <vt:i4>1245243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_Toc72266282</vt:lpwstr>
      </vt:variant>
      <vt:variant>
        <vt:i4>1048635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_Toc72266281</vt:lpwstr>
      </vt:variant>
      <vt:variant>
        <vt:i4>1114171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_Toc72266280</vt:lpwstr>
      </vt:variant>
      <vt:variant>
        <vt:i4>1572916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_Toc72266279</vt:lpwstr>
      </vt:variant>
      <vt:variant>
        <vt:i4>1638452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_Toc72266278</vt:lpwstr>
      </vt:variant>
      <vt:variant>
        <vt:i4>1441844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_Toc72266277</vt:lpwstr>
      </vt:variant>
      <vt:variant>
        <vt:i4>1507380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_Toc72266276</vt:lpwstr>
      </vt:variant>
      <vt:variant>
        <vt:i4>1310772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_Toc72266275</vt:lpwstr>
      </vt:variant>
      <vt:variant>
        <vt:i4>1376308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_Toc72266274</vt:lpwstr>
      </vt:variant>
      <vt:variant>
        <vt:i4>1179700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_Toc72266273</vt:lpwstr>
      </vt:variant>
      <vt:variant>
        <vt:i4>1245236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_Toc72266272</vt:lpwstr>
      </vt:variant>
      <vt:variant>
        <vt:i4>1048628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_Toc72266271</vt:lpwstr>
      </vt:variant>
      <vt:variant>
        <vt:i4>1114164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_Toc72266270</vt:lpwstr>
      </vt:variant>
      <vt:variant>
        <vt:i4>1572917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_Toc72266269</vt:lpwstr>
      </vt:variant>
      <vt:variant>
        <vt:i4>1638453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_Toc72266268</vt:lpwstr>
      </vt:variant>
      <vt:variant>
        <vt:i4>1441845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_Toc72266267</vt:lpwstr>
      </vt:variant>
      <vt:variant>
        <vt:i4>1507381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_Toc72266266</vt:lpwstr>
      </vt:variant>
      <vt:variant>
        <vt:i4>1310773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_Toc72266265</vt:lpwstr>
      </vt:variant>
      <vt:variant>
        <vt:i4>1376309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_Toc72266264</vt:lpwstr>
      </vt:variant>
      <vt:variant>
        <vt:i4>1179701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_Toc72266263</vt:lpwstr>
      </vt:variant>
      <vt:variant>
        <vt:i4>1245237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_Toc72266262</vt:lpwstr>
      </vt:variant>
      <vt:variant>
        <vt:i4>1048629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_Toc72266261</vt:lpwstr>
      </vt:variant>
      <vt:variant>
        <vt:i4>1114165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_Toc72266260</vt:lpwstr>
      </vt:variant>
      <vt:variant>
        <vt:i4>1572918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_Toc72266259</vt:lpwstr>
      </vt:variant>
      <vt:variant>
        <vt:i4>1638454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_Toc72266258</vt:lpwstr>
      </vt:variant>
      <vt:variant>
        <vt:i4>1441846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_Toc72266257</vt:lpwstr>
      </vt:variant>
      <vt:variant>
        <vt:i4>1507382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_Toc72266256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_Toc72266255</vt:lpwstr>
      </vt:variant>
      <vt:variant>
        <vt:i4>1376310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_Toc72266254</vt:lpwstr>
      </vt:variant>
      <vt:variant>
        <vt:i4>1179702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_Toc72266253</vt:lpwstr>
      </vt:variant>
      <vt:variant>
        <vt:i4>1245238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_Toc72266252</vt:lpwstr>
      </vt:variant>
      <vt:variant>
        <vt:i4>1048630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_Toc72266251</vt:lpwstr>
      </vt:variant>
      <vt:variant>
        <vt:i4>1114166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_Toc72266250</vt:lpwstr>
      </vt:variant>
      <vt:variant>
        <vt:i4>1572919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_Toc72266249</vt:lpwstr>
      </vt:variant>
      <vt:variant>
        <vt:i4>1638455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_Toc72266248</vt:lpwstr>
      </vt:variant>
      <vt:variant>
        <vt:i4>1441847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_Toc72266247</vt:lpwstr>
      </vt:variant>
      <vt:variant>
        <vt:i4>1507383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_Toc72266246</vt:lpwstr>
      </vt:variant>
      <vt:variant>
        <vt:i4>1310775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_Toc72266245</vt:lpwstr>
      </vt:variant>
      <vt:variant>
        <vt:i4>1376311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_Toc72266244</vt:lpwstr>
      </vt:variant>
      <vt:variant>
        <vt:i4>1179703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_Toc72266243</vt:lpwstr>
      </vt:variant>
      <vt:variant>
        <vt:i4>1245239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_Toc72266242</vt:lpwstr>
      </vt:variant>
      <vt:variant>
        <vt:i4>1048631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_Toc72266241</vt:lpwstr>
      </vt:variant>
      <vt:variant>
        <vt:i4>1114167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_Toc72266240</vt:lpwstr>
      </vt:variant>
      <vt:variant>
        <vt:i4>1572912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_Toc72266239</vt:lpwstr>
      </vt:variant>
      <vt:variant>
        <vt:i4>1638448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_Toc72266238</vt:lpwstr>
      </vt:variant>
      <vt:variant>
        <vt:i4>1441840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_Toc72266237</vt:lpwstr>
      </vt:variant>
      <vt:variant>
        <vt:i4>1507376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_Toc72266236</vt:lpwstr>
      </vt:variant>
      <vt:variant>
        <vt:i4>1310768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_Toc72266235</vt:lpwstr>
      </vt:variant>
      <vt:variant>
        <vt:i4>1376304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_Toc72266234</vt:lpwstr>
      </vt:variant>
      <vt:variant>
        <vt:i4>1179696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_Toc72266233</vt:lpwstr>
      </vt:variant>
      <vt:variant>
        <vt:i4>1245232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_Toc72266232</vt:lpwstr>
      </vt:variant>
      <vt:variant>
        <vt:i4>1048624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_Toc72266231</vt:lpwstr>
      </vt:variant>
      <vt:variant>
        <vt:i4>1114160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_Toc72266230</vt:lpwstr>
      </vt:variant>
      <vt:variant>
        <vt:i4>1572913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_Toc72266229</vt:lpwstr>
      </vt:variant>
      <vt:variant>
        <vt:i4>1638449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_Toc72266228</vt:lpwstr>
      </vt:variant>
      <vt:variant>
        <vt:i4>1441841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_Toc72266227</vt:lpwstr>
      </vt:variant>
      <vt:variant>
        <vt:i4>1507377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_Toc72266226</vt:lpwstr>
      </vt:variant>
      <vt:variant>
        <vt:i4>1310769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_Toc72266225</vt:lpwstr>
      </vt:variant>
      <vt:variant>
        <vt:i4>1376305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_Toc72266224</vt:lpwstr>
      </vt:variant>
      <vt:variant>
        <vt:i4>1179697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_Toc72266223</vt:lpwstr>
      </vt:variant>
      <vt:variant>
        <vt:i4>1245233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_Toc72266222</vt:lpwstr>
      </vt:variant>
      <vt:variant>
        <vt:i4>1048625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_Toc72266221</vt:lpwstr>
      </vt:variant>
      <vt:variant>
        <vt:i4>1114161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_Toc72266220</vt:lpwstr>
      </vt:variant>
      <vt:variant>
        <vt:i4>1572914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_Toc72266219</vt:lpwstr>
      </vt:variant>
      <vt:variant>
        <vt:i4>1638450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_Toc72266218</vt:lpwstr>
      </vt:variant>
      <vt:variant>
        <vt:i4>1441842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_Toc72266217</vt:lpwstr>
      </vt:variant>
      <vt:variant>
        <vt:i4>1507378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_Toc72266216</vt:lpwstr>
      </vt:variant>
      <vt:variant>
        <vt:i4>1310770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_Toc72266215</vt:lpwstr>
      </vt:variant>
      <vt:variant>
        <vt:i4>1376306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_Toc72266214</vt:lpwstr>
      </vt:variant>
      <vt:variant>
        <vt:i4>1179698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_Toc72266213</vt:lpwstr>
      </vt:variant>
      <vt:variant>
        <vt:i4>1245234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_Toc72266212</vt:lpwstr>
      </vt:variant>
      <vt:variant>
        <vt:i4>1048626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_Toc72266211</vt:lpwstr>
      </vt:variant>
      <vt:variant>
        <vt:i4>1114162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_Toc72266210</vt:lpwstr>
      </vt:variant>
      <vt:variant>
        <vt:i4>1572915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_Toc72266209</vt:lpwstr>
      </vt:variant>
      <vt:variant>
        <vt:i4>1638451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_Toc72266208</vt:lpwstr>
      </vt:variant>
      <vt:variant>
        <vt:i4>1441843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_Toc72266207</vt:lpwstr>
      </vt:variant>
      <vt:variant>
        <vt:i4>1507379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_Toc72266206</vt:lpwstr>
      </vt:variant>
      <vt:variant>
        <vt:i4>1310771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_Toc72266205</vt:lpwstr>
      </vt:variant>
      <vt:variant>
        <vt:i4>1376307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_Toc72266204</vt:lpwstr>
      </vt:variant>
      <vt:variant>
        <vt:i4>1179699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_Toc72266203</vt:lpwstr>
      </vt:variant>
      <vt:variant>
        <vt:i4>1245235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_Toc72266202</vt:lpwstr>
      </vt:variant>
      <vt:variant>
        <vt:i4>1048627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_Toc72266201</vt:lpwstr>
      </vt:variant>
      <vt:variant>
        <vt:i4>1114163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_Toc72266200</vt:lpwstr>
      </vt:variant>
      <vt:variant>
        <vt:i4>1769530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_Toc72266199</vt:lpwstr>
      </vt:variant>
      <vt:variant>
        <vt:i4>1703994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_Toc72266198</vt:lpwstr>
      </vt:variant>
      <vt:variant>
        <vt:i4>1376314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_Toc72266197</vt:lpwstr>
      </vt:variant>
      <vt:variant>
        <vt:i4>1310778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_Toc72266196</vt:lpwstr>
      </vt:variant>
      <vt:variant>
        <vt:i4>1507386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_Toc72266195</vt:lpwstr>
      </vt:variant>
      <vt:variant>
        <vt:i4>1441850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_Toc72266194</vt:lpwstr>
      </vt:variant>
      <vt:variant>
        <vt:i4>1114170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_Toc72266193</vt:lpwstr>
      </vt:variant>
      <vt:variant>
        <vt:i4>1048634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_Toc72266192</vt:lpwstr>
      </vt:variant>
      <vt:variant>
        <vt:i4>1245242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_Toc72266191</vt:lpwstr>
      </vt:variant>
      <vt:variant>
        <vt:i4>1179706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_Toc72266190</vt:lpwstr>
      </vt:variant>
      <vt:variant>
        <vt:i4>1769531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_Toc72266189</vt:lpwstr>
      </vt:variant>
      <vt:variant>
        <vt:i4>1703995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_Toc72266188</vt:lpwstr>
      </vt:variant>
      <vt:variant>
        <vt:i4>1376315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_Toc72266187</vt:lpwstr>
      </vt:variant>
      <vt:variant>
        <vt:i4>1310779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_Toc72266186</vt:lpwstr>
      </vt:variant>
      <vt:variant>
        <vt:i4>1507387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_Toc72266185</vt:lpwstr>
      </vt:variant>
      <vt:variant>
        <vt:i4>1441851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_Toc72266184</vt:lpwstr>
      </vt:variant>
      <vt:variant>
        <vt:i4>1114171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_Toc72266183</vt:lpwstr>
      </vt:variant>
      <vt:variant>
        <vt:i4>1048635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_Toc72266182</vt:lpwstr>
      </vt:variant>
      <vt:variant>
        <vt:i4>1245243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_Toc72266181</vt:lpwstr>
      </vt:variant>
      <vt:variant>
        <vt:i4>1179707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_Toc72266180</vt:lpwstr>
      </vt:variant>
      <vt:variant>
        <vt:i4>1769524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_Toc72266179</vt:lpwstr>
      </vt:variant>
      <vt:variant>
        <vt:i4>1703988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_Toc72266178</vt:lpwstr>
      </vt:variant>
      <vt:variant>
        <vt:i4>1376308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_Toc72266177</vt:lpwstr>
      </vt:variant>
      <vt:variant>
        <vt:i4>1310772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_Toc72266176</vt:lpwstr>
      </vt:variant>
      <vt:variant>
        <vt:i4>1507380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_Toc72266175</vt:lpwstr>
      </vt:variant>
      <vt:variant>
        <vt:i4>1441844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_Toc72266174</vt:lpwstr>
      </vt:variant>
      <vt:variant>
        <vt:i4>1114164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_Toc72266173</vt:lpwstr>
      </vt:variant>
      <vt:variant>
        <vt:i4>1048628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_Toc72266172</vt:lpwstr>
      </vt:variant>
      <vt:variant>
        <vt:i4>1245236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_Toc72266171</vt:lpwstr>
      </vt:variant>
      <vt:variant>
        <vt:i4>1179700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_Toc72266170</vt:lpwstr>
      </vt:variant>
      <vt:variant>
        <vt:i4>1769525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_Toc72266169</vt:lpwstr>
      </vt:variant>
      <vt:variant>
        <vt:i4>1703989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_Toc72266168</vt:lpwstr>
      </vt:variant>
      <vt:variant>
        <vt:i4>1376309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_Toc72266167</vt:lpwstr>
      </vt:variant>
      <vt:variant>
        <vt:i4>1310773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_Toc72266166</vt:lpwstr>
      </vt:variant>
      <vt:variant>
        <vt:i4>1507381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_Toc72266165</vt:lpwstr>
      </vt:variant>
      <vt:variant>
        <vt:i4>1441845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_Toc72266164</vt:lpwstr>
      </vt:variant>
      <vt:variant>
        <vt:i4>1114165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_Toc72266163</vt:lpwstr>
      </vt:variant>
      <vt:variant>
        <vt:i4>1048629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_Toc72266162</vt:lpwstr>
      </vt:variant>
      <vt:variant>
        <vt:i4>1245237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_Toc72266161</vt:lpwstr>
      </vt:variant>
      <vt:variant>
        <vt:i4>1179701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_Toc72266160</vt:lpwstr>
      </vt:variant>
      <vt:variant>
        <vt:i4>1769526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_Toc72266159</vt:lpwstr>
      </vt:variant>
      <vt:variant>
        <vt:i4>1703990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_Toc72266158</vt:lpwstr>
      </vt:variant>
      <vt:variant>
        <vt:i4>1376310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_Toc72266157</vt:lpwstr>
      </vt:variant>
      <vt:variant>
        <vt:i4>1310774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_Toc72266156</vt:lpwstr>
      </vt:variant>
      <vt:variant>
        <vt:i4>1507382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_Toc72266155</vt:lpwstr>
      </vt:variant>
      <vt:variant>
        <vt:i4>1441846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_Toc72266154</vt:lpwstr>
      </vt:variant>
      <vt:variant>
        <vt:i4>1114166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_Toc72266153</vt:lpwstr>
      </vt:variant>
      <vt:variant>
        <vt:i4>1048630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_Toc72266152</vt:lpwstr>
      </vt:variant>
      <vt:variant>
        <vt:i4>1245238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_Toc72266151</vt:lpwstr>
      </vt:variant>
      <vt:variant>
        <vt:i4>1179702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_Toc72266150</vt:lpwstr>
      </vt:variant>
      <vt:variant>
        <vt:i4>1769527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_Toc72266149</vt:lpwstr>
      </vt:variant>
      <vt:variant>
        <vt:i4>1703991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_Toc72266148</vt:lpwstr>
      </vt:variant>
      <vt:variant>
        <vt:i4>1376311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_Toc72266147</vt:lpwstr>
      </vt:variant>
      <vt:variant>
        <vt:i4>1310775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_Toc72266146</vt:lpwstr>
      </vt:variant>
      <vt:variant>
        <vt:i4>1507383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_Toc72266145</vt:lpwstr>
      </vt:variant>
      <vt:variant>
        <vt:i4>1441847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_Toc72266144</vt:lpwstr>
      </vt:variant>
      <vt:variant>
        <vt:i4>1114167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_Toc72266143</vt:lpwstr>
      </vt:variant>
      <vt:variant>
        <vt:i4>1048631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_Toc72266142</vt:lpwstr>
      </vt:variant>
      <vt:variant>
        <vt:i4>1245239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_Toc72266141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_Toc72266140</vt:lpwstr>
      </vt:variant>
      <vt:variant>
        <vt:i4>1769520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_Toc72266139</vt:lpwstr>
      </vt:variant>
      <vt:variant>
        <vt:i4>1703984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_Toc72266138</vt:lpwstr>
      </vt:variant>
      <vt:variant>
        <vt:i4>1376304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_Toc72266137</vt:lpwstr>
      </vt:variant>
      <vt:variant>
        <vt:i4>1310768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_Toc72266136</vt:lpwstr>
      </vt:variant>
      <vt:variant>
        <vt:i4>1507376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_Toc72266135</vt:lpwstr>
      </vt:variant>
      <vt:variant>
        <vt:i4>1441840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_Toc72266134</vt:lpwstr>
      </vt:variant>
      <vt:variant>
        <vt:i4>1114160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_Toc72266133</vt:lpwstr>
      </vt:variant>
      <vt:variant>
        <vt:i4>1048624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_Toc72266132</vt:lpwstr>
      </vt:variant>
      <vt:variant>
        <vt:i4>1245232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_Toc72266131</vt:lpwstr>
      </vt:variant>
      <vt:variant>
        <vt:i4>1179696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_Toc72266130</vt:lpwstr>
      </vt:variant>
      <vt:variant>
        <vt:i4>1769521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_Toc72266129</vt:lpwstr>
      </vt:variant>
      <vt:variant>
        <vt:i4>1703985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_Toc72266128</vt:lpwstr>
      </vt:variant>
      <vt:variant>
        <vt:i4>1376305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_Toc72266127</vt:lpwstr>
      </vt:variant>
      <vt:variant>
        <vt:i4>1310769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_Toc72266126</vt:lpwstr>
      </vt:variant>
      <vt:variant>
        <vt:i4>1507377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_Toc72266125</vt:lpwstr>
      </vt:variant>
      <vt:variant>
        <vt:i4>1441841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_Toc72266124</vt:lpwstr>
      </vt:variant>
      <vt:variant>
        <vt:i4>1114161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_Toc72266123</vt:lpwstr>
      </vt:variant>
      <vt:variant>
        <vt:i4>1048625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_Toc72266122</vt:lpwstr>
      </vt:variant>
      <vt:variant>
        <vt:i4>1245233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_Toc72266121</vt:lpwstr>
      </vt:variant>
      <vt:variant>
        <vt:i4>1179697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_Toc72266120</vt:lpwstr>
      </vt:variant>
      <vt:variant>
        <vt:i4>1769522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_Toc72266119</vt:lpwstr>
      </vt:variant>
      <vt:variant>
        <vt:i4>1703986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_Toc72266118</vt:lpwstr>
      </vt:variant>
      <vt:variant>
        <vt:i4>1376306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_Toc72266117</vt:lpwstr>
      </vt:variant>
      <vt:variant>
        <vt:i4>1310770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_Toc72266116</vt:lpwstr>
      </vt:variant>
      <vt:variant>
        <vt:i4>1507378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_Toc72266115</vt:lpwstr>
      </vt:variant>
      <vt:variant>
        <vt:i4>1441842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_Toc72266114</vt:lpwstr>
      </vt:variant>
      <vt:variant>
        <vt:i4>1114162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_Toc72266113</vt:lpwstr>
      </vt:variant>
      <vt:variant>
        <vt:i4>1048626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_Toc72266112</vt:lpwstr>
      </vt:variant>
      <vt:variant>
        <vt:i4>1245234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_Toc72266111</vt:lpwstr>
      </vt:variant>
      <vt:variant>
        <vt:i4>1179698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_Toc72266110</vt:lpwstr>
      </vt:variant>
      <vt:variant>
        <vt:i4>1769523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_Toc72266109</vt:lpwstr>
      </vt:variant>
      <vt:variant>
        <vt:i4>1703987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_Toc72266108</vt:lpwstr>
      </vt:variant>
      <vt:variant>
        <vt:i4>1376307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_Toc72266107</vt:lpwstr>
      </vt:variant>
      <vt:variant>
        <vt:i4>1310771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_Toc72266106</vt:lpwstr>
      </vt:variant>
      <vt:variant>
        <vt:i4>1507379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_Toc72266105</vt:lpwstr>
      </vt:variant>
      <vt:variant>
        <vt:i4>1441843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_Toc72266104</vt:lpwstr>
      </vt:variant>
      <vt:variant>
        <vt:i4>1114163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_Toc72266103</vt:lpwstr>
      </vt:variant>
      <vt:variant>
        <vt:i4>1048627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_Toc72266102</vt:lpwstr>
      </vt:variant>
      <vt:variant>
        <vt:i4>1245235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_Toc72266101</vt:lpwstr>
      </vt:variant>
      <vt:variant>
        <vt:i4>1245233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_Toc72270041</vt:lpwstr>
      </vt:variant>
      <vt:variant>
        <vt:i4>1179697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_Toc72270040</vt:lpwstr>
      </vt:variant>
      <vt:variant>
        <vt:i4>1769526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_Toc72270039</vt:lpwstr>
      </vt:variant>
      <vt:variant>
        <vt:i4>1703990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_Toc72270038</vt:lpwstr>
      </vt:variant>
      <vt:variant>
        <vt:i4>1376310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_Toc72270037</vt:lpwstr>
      </vt:variant>
      <vt:variant>
        <vt:i4>1310774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_Toc72270036</vt:lpwstr>
      </vt:variant>
      <vt:variant>
        <vt:i4>1507382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_Toc72270035</vt:lpwstr>
      </vt:variant>
      <vt:variant>
        <vt:i4>1441846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_Toc72270034</vt:lpwstr>
      </vt:variant>
      <vt:variant>
        <vt:i4>1114166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_Toc72270033</vt:lpwstr>
      </vt:variant>
      <vt:variant>
        <vt:i4>1048630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_Toc72270032</vt:lpwstr>
      </vt:variant>
      <vt:variant>
        <vt:i4>1245238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_Toc72270031</vt:lpwstr>
      </vt:variant>
      <vt:variant>
        <vt:i4>1179702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_Toc72270030</vt:lpwstr>
      </vt:variant>
      <vt:variant>
        <vt:i4>1769527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_Toc72270029</vt:lpwstr>
      </vt:variant>
      <vt:variant>
        <vt:i4>1703991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_Toc72270028</vt:lpwstr>
      </vt:variant>
      <vt:variant>
        <vt:i4>1376311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_Toc72270027</vt:lpwstr>
      </vt:variant>
      <vt:variant>
        <vt:i4>1310775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_Toc72270026</vt:lpwstr>
      </vt:variant>
      <vt:variant>
        <vt:i4>1507383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_Toc72270025</vt:lpwstr>
      </vt:variant>
      <vt:variant>
        <vt:i4>1441847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_Toc72270024</vt:lpwstr>
      </vt:variant>
      <vt:variant>
        <vt:i4>1114167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_Toc72270023</vt:lpwstr>
      </vt:variant>
      <vt:variant>
        <vt:i4>1048631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_Toc72270022</vt:lpwstr>
      </vt:variant>
      <vt:variant>
        <vt:i4>1245239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_Toc72270021</vt:lpwstr>
      </vt:variant>
      <vt:variant>
        <vt:i4>1179703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_Toc72270020</vt:lpwstr>
      </vt:variant>
      <vt:variant>
        <vt:i4>1769524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_Toc72270019</vt:lpwstr>
      </vt:variant>
      <vt:variant>
        <vt:i4>1703988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_Toc72270018</vt:lpwstr>
      </vt:variant>
      <vt:variant>
        <vt:i4>1376308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_Toc72270017</vt:lpwstr>
      </vt:variant>
      <vt:variant>
        <vt:i4>1310772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_Toc72270016</vt:lpwstr>
      </vt:variant>
      <vt:variant>
        <vt:i4>1507380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_Toc72270015</vt:lpwstr>
      </vt:variant>
      <vt:variant>
        <vt:i4>1441844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_Toc72270014</vt:lpwstr>
      </vt:variant>
      <vt:variant>
        <vt:i4>1114164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_Toc72270013</vt:lpwstr>
      </vt:variant>
      <vt:variant>
        <vt:i4>1048628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_Toc72270012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_Toc72270011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CHADAPORN PIPOB</cp:lastModifiedBy>
  <cp:revision>3</cp:revision>
  <cp:lastPrinted>2021-05-19T21:25:00Z</cp:lastPrinted>
  <dcterms:created xsi:type="dcterms:W3CDTF">2022-04-14T20:23:00Z</dcterms:created>
  <dcterms:modified xsi:type="dcterms:W3CDTF">2022-04-15T20:42:00Z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0x01010057180E3A8EE14443BB390666B0AAA4E5</vt:lpwstr>
  </property>
</Properties>
</file>